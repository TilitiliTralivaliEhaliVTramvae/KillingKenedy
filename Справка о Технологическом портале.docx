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  <w:bookmarkStart w:id="0" w:name="_Ref307496752"/>
      <w:bookmarkStart w:id="1" w:name="_Toc315354801"/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Default="00530F1A" w:rsidP="00530F1A">
      <w:pPr>
        <w:pStyle w:val="a8"/>
        <w:jc w:val="center"/>
        <w:rPr>
          <w:b/>
          <w:bCs/>
          <w:sz w:val="26"/>
          <w:szCs w:val="26"/>
        </w:rPr>
      </w:pPr>
    </w:p>
    <w:p w:rsidR="00530F1A" w:rsidRPr="00530F1A" w:rsidRDefault="00530F1A" w:rsidP="00530F1A">
      <w:pPr>
        <w:pStyle w:val="a8"/>
        <w:jc w:val="center"/>
        <w:rPr>
          <w:sz w:val="28"/>
          <w:szCs w:val="28"/>
        </w:rPr>
      </w:pPr>
      <w:r w:rsidRPr="00530F1A">
        <w:rPr>
          <w:b/>
          <w:bCs/>
          <w:sz w:val="28"/>
          <w:szCs w:val="28"/>
        </w:rPr>
        <w:t>Справка о Технологическом портале СМЭВ</w:t>
      </w:r>
    </w:p>
    <w:p w:rsidR="00951434" w:rsidRDefault="00530F1A">
      <w:pPr>
        <w:widowControl/>
        <w:autoSpaceDN/>
        <w:adjustRightInd/>
        <w:spacing w:after="200" w:line="276" w:lineRule="auto"/>
        <w:jc w:val="left"/>
        <w:textAlignment w:val="auto"/>
        <w:rPr>
          <w:sz w:val="28"/>
          <w:szCs w:val="28"/>
        </w:rPr>
      </w:pPr>
      <w:r w:rsidRPr="00530F1A"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37934377"/>
        <w:docPartObj>
          <w:docPartGallery w:val="Table of Contents"/>
          <w:docPartUnique/>
        </w:docPartObj>
      </w:sdtPr>
      <w:sdtContent>
        <w:p w:rsidR="00DC6EF3" w:rsidRDefault="00DC6EF3">
          <w:pPr>
            <w:pStyle w:val="af9"/>
          </w:pPr>
          <w:r>
            <w:t>Оглавление</w:t>
          </w:r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DC6EF3">
            <w:instrText xml:space="preserve"> TOC \o "1-3" \h \z \u </w:instrText>
          </w:r>
          <w:r>
            <w:fldChar w:fldCharType="separate"/>
          </w:r>
          <w:hyperlink w:anchor="_Toc328996834" w:history="1">
            <w:r w:rsidR="00196E98" w:rsidRPr="00031C83">
              <w:rPr>
                <w:rStyle w:val="ab"/>
                <w:noProof/>
              </w:rPr>
              <w:t>1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Начало работы с Порталом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35" w:history="1">
            <w:r w:rsidR="00196E98" w:rsidRPr="00031C83">
              <w:rPr>
                <w:rStyle w:val="ab"/>
                <w:noProof/>
              </w:rPr>
              <w:t>2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Главная страница Технологического портала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36" w:history="1">
            <w:r w:rsidR="00196E98" w:rsidRPr="00031C83">
              <w:rPr>
                <w:rStyle w:val="ab"/>
                <w:noProof/>
              </w:rPr>
              <w:t>3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Перемещение между Технологическими порталами субъектов РФ и Технологическим порталом федерального уровня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37" w:history="1">
            <w:r w:rsidR="00196E98" w:rsidRPr="00031C83">
              <w:rPr>
                <w:rStyle w:val="ab"/>
                <w:noProof/>
              </w:rPr>
              <w:t>4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Авторизация на Технологическом портале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38" w:history="1">
            <w:r w:rsidR="00196E98" w:rsidRPr="00031C83">
              <w:rPr>
                <w:rStyle w:val="ab"/>
                <w:noProof/>
              </w:rPr>
              <w:t>5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Информационная область на Главной странице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39" w:history="1">
            <w:r w:rsidR="00196E98" w:rsidRPr="00031C83">
              <w:rPr>
                <w:rStyle w:val="ab"/>
                <w:noProof/>
              </w:rPr>
              <w:t>6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Новости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0" w:history="1">
            <w:r w:rsidR="00196E98" w:rsidRPr="00031C83">
              <w:rPr>
                <w:rStyle w:val="ab"/>
                <w:noProof/>
              </w:rPr>
              <w:t>7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Часто задаваемые вопросы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1" w:history="1">
            <w:r w:rsidR="00196E98" w:rsidRPr="00031C83">
              <w:rPr>
                <w:rStyle w:val="ab"/>
                <w:noProof/>
              </w:rPr>
              <w:t>8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Раздел «Федеральные сервисы»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2" w:history="1">
            <w:r w:rsidR="00196E98" w:rsidRPr="00031C83">
              <w:rPr>
                <w:rStyle w:val="ab"/>
                <w:noProof/>
              </w:rPr>
              <w:t>9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Раздел «Региональные сервисы»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3" w:history="1">
            <w:r w:rsidR="00196E98" w:rsidRPr="00031C83">
              <w:rPr>
                <w:rStyle w:val="ab"/>
                <w:noProof/>
              </w:rPr>
              <w:t>10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Просмотр детальной информации по сервису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15"/>
            <w:tabs>
              <w:tab w:val="left" w:pos="480"/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4" w:history="1">
            <w:r w:rsidR="00196E98" w:rsidRPr="00031C83">
              <w:rPr>
                <w:rStyle w:val="ab"/>
                <w:noProof/>
              </w:rPr>
              <w:t>11</w:t>
            </w:r>
            <w:r w:rsidR="00196E9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96E98" w:rsidRPr="00031C83">
              <w:rPr>
                <w:rStyle w:val="ab"/>
                <w:noProof/>
              </w:rPr>
              <w:t>Работа с заявками на Технологическом портале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24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5" w:history="1">
            <w:r w:rsidR="00196E98" w:rsidRPr="00031C83">
              <w:rPr>
                <w:rStyle w:val="ab"/>
                <w:noProof/>
              </w:rPr>
              <w:t>11.1 Начало работы с заявками на Технологическом портале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24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6" w:history="1">
            <w:r w:rsidR="00196E98" w:rsidRPr="00031C83">
              <w:rPr>
                <w:rStyle w:val="ab"/>
                <w:noProof/>
              </w:rPr>
              <w:t>11.2 Подача заявок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36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7" w:history="1">
            <w:r w:rsidR="00196E98" w:rsidRPr="00031C83">
              <w:rPr>
                <w:rStyle w:val="ab"/>
                <w:noProof/>
              </w:rPr>
              <w:t>11.2.1 Общие правила заполнения полей форм заявок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36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8" w:history="1">
            <w:r w:rsidR="00196E98" w:rsidRPr="00031C83">
              <w:rPr>
                <w:rStyle w:val="ab"/>
                <w:noProof/>
              </w:rPr>
              <w:t>11.2.2 Заявка на регистрацию электронного сервиса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36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49" w:history="1">
            <w:r w:rsidR="00196E98" w:rsidRPr="00031C83">
              <w:rPr>
                <w:rStyle w:val="ab"/>
                <w:noProof/>
              </w:rPr>
              <w:t>11.2.3 Обращение в службу поддержки СМЭВ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24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50" w:history="1">
            <w:r w:rsidR="00196E98" w:rsidRPr="00031C83">
              <w:rPr>
                <w:rStyle w:val="ab"/>
                <w:noProof/>
              </w:rPr>
              <w:t>11.3 Отслеживание заявок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36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51" w:history="1">
            <w:r w:rsidR="00196E98" w:rsidRPr="00031C83">
              <w:rPr>
                <w:rStyle w:val="ab"/>
                <w:noProof/>
              </w:rPr>
              <w:t>11.3.1 Страница «Мои заявки»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6E98" w:rsidRDefault="004B4BAF">
          <w:pPr>
            <w:pStyle w:val="36"/>
            <w:tabs>
              <w:tab w:val="right" w:leader="dot" w:pos="145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28996852" w:history="1">
            <w:r w:rsidR="00196E98" w:rsidRPr="00031C83">
              <w:rPr>
                <w:rStyle w:val="ab"/>
                <w:noProof/>
              </w:rPr>
              <w:t>11.3.2 Страница с обработанной заявкой на регистрацию электронного сервиса</w:t>
            </w:r>
            <w:r w:rsidR="00196E9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96E98">
              <w:rPr>
                <w:noProof/>
                <w:webHidden/>
              </w:rPr>
              <w:instrText xml:space="preserve"> PAGEREF _Toc328996852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6E9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6EF3" w:rsidRDefault="004B4BAF">
          <w:r>
            <w:fldChar w:fldCharType="end"/>
          </w:r>
        </w:p>
      </w:sdtContent>
    </w:sdt>
    <w:p w:rsidR="00191A37" w:rsidRDefault="00191A37" w:rsidP="00947C0D">
      <w:pPr>
        <w:pStyle w:val="11"/>
      </w:pPr>
      <w:bookmarkStart w:id="2" w:name="_Toc328996834"/>
      <w:r w:rsidRPr="008A3DD3">
        <w:lastRenderedPageBreak/>
        <w:t>Начало</w:t>
      </w:r>
      <w:r>
        <w:t xml:space="preserve"> работы с Порталом</w:t>
      </w:r>
      <w:bookmarkEnd w:id="0"/>
      <w:bookmarkEnd w:id="1"/>
      <w:bookmarkEnd w:id="2"/>
      <w:r>
        <w:t xml:space="preserve"> </w:t>
      </w:r>
    </w:p>
    <w:p w:rsidR="00191A37" w:rsidRDefault="00191A37" w:rsidP="00191A37">
      <w:pPr>
        <w:pStyle w:val="a7"/>
      </w:pPr>
      <w:r w:rsidRPr="00835122">
        <w:t xml:space="preserve">Для работы </w:t>
      </w:r>
      <w:r>
        <w:t xml:space="preserve">на </w:t>
      </w:r>
      <w:r w:rsidRPr="00835122">
        <w:t>Технологическо</w:t>
      </w:r>
      <w:r>
        <w:t>м</w:t>
      </w:r>
      <w:r w:rsidRPr="00835122">
        <w:t xml:space="preserve"> портал</w:t>
      </w:r>
      <w:r>
        <w:t>е</w:t>
      </w:r>
      <w:r w:rsidRPr="00835122">
        <w:t xml:space="preserve"> на компьютере пользователя должен быть установлен веб-браузер поддерживающий JavaScript</w:t>
      </w:r>
      <w:r>
        <w:t>:</w:t>
      </w:r>
    </w:p>
    <w:p w:rsidR="00191A37" w:rsidRDefault="00191A37" w:rsidP="00191A37">
      <w:pPr>
        <w:pStyle w:val="a8"/>
      </w:pPr>
      <w:r w:rsidRPr="00CD03CF">
        <w:t>Рекомендуемыми интернет браузерами являются</w:t>
      </w:r>
      <w:r>
        <w:t>,</w:t>
      </w:r>
      <w:r w:rsidRPr="00CD03CF">
        <w:t xml:space="preserve"> </w:t>
      </w:r>
      <w:proofErr w:type="gramStart"/>
      <w:r w:rsidRPr="00CD03CF">
        <w:t>поддерживающие</w:t>
      </w:r>
      <w:proofErr w:type="gramEnd"/>
      <w:r w:rsidRPr="00CD03CF">
        <w:t xml:space="preserve"> JavaScript</w:t>
      </w:r>
      <w:r>
        <w:t>:</w:t>
      </w:r>
    </w:p>
    <w:p w:rsidR="00191A37" w:rsidRPr="00A94612" w:rsidRDefault="00191A37" w:rsidP="00191A37">
      <w:pPr>
        <w:pStyle w:val="1"/>
      </w:pPr>
      <w:r w:rsidRPr="00A94612">
        <w:t>Internet Explorer не ниже 8.0;</w:t>
      </w:r>
    </w:p>
    <w:p w:rsidR="00191A37" w:rsidRPr="00A94612" w:rsidRDefault="00191A37" w:rsidP="00191A37">
      <w:pPr>
        <w:pStyle w:val="1"/>
      </w:pPr>
      <w:r w:rsidRPr="00A94612">
        <w:t>Mozilla Firefox не ниже 7.0;</w:t>
      </w:r>
    </w:p>
    <w:p w:rsidR="00191A37" w:rsidRPr="00A94612" w:rsidRDefault="00191A37" w:rsidP="00191A37">
      <w:pPr>
        <w:pStyle w:val="1"/>
      </w:pPr>
      <w:r w:rsidRPr="00A94612">
        <w:t>Opera не ниже 11.0;</w:t>
      </w:r>
    </w:p>
    <w:p w:rsidR="00191A37" w:rsidRPr="00A94612" w:rsidRDefault="00191A37" w:rsidP="00191A37">
      <w:pPr>
        <w:pStyle w:val="1"/>
      </w:pPr>
      <w:r w:rsidRPr="00A94612">
        <w:t>Google Chrome не ниже 14.0;</w:t>
      </w:r>
    </w:p>
    <w:p w:rsidR="00191A37" w:rsidRDefault="00191A37" w:rsidP="00191A37">
      <w:pPr>
        <w:pStyle w:val="1"/>
      </w:pPr>
      <w:r w:rsidRPr="00A94612">
        <w:t>Safari не ниже 5.0.</w:t>
      </w:r>
    </w:p>
    <w:p w:rsidR="00191A37" w:rsidRDefault="00191A37" w:rsidP="00191A37">
      <w:pPr>
        <w:pStyle w:val="a7"/>
      </w:pPr>
      <w:r w:rsidRPr="00835122">
        <w:t xml:space="preserve">Для входа </w:t>
      </w:r>
      <w:r>
        <w:t>на</w:t>
      </w:r>
      <w:r w:rsidR="00951434">
        <w:t xml:space="preserve"> </w:t>
      </w:r>
      <w:r w:rsidRPr="00835122">
        <w:t>Технологическ</w:t>
      </w:r>
      <w:r>
        <w:t>ий</w:t>
      </w:r>
      <w:r w:rsidRPr="00835122">
        <w:t xml:space="preserve"> портал необходимо выполнить следующие действия:</w:t>
      </w:r>
    </w:p>
    <w:p w:rsidR="00191A37" w:rsidRPr="00835122" w:rsidRDefault="00191A37" w:rsidP="00191A37">
      <w:pPr>
        <w:pStyle w:val="10"/>
        <w:numPr>
          <w:ilvl w:val="0"/>
          <w:numId w:val="8"/>
        </w:numPr>
      </w:pPr>
      <w:r w:rsidRPr="00835122">
        <w:t>Откройте окно веб-браузера, например Internet Explorer, одним из предложенных способов:</w:t>
      </w:r>
    </w:p>
    <w:p w:rsidR="00191A37" w:rsidRPr="00835122" w:rsidRDefault="00191A37" w:rsidP="00191A37">
      <w:pPr>
        <w:pStyle w:val="1"/>
      </w:pPr>
      <w:r w:rsidRPr="00835122">
        <w:t>дважды нажмите на значок Internet Explorer на Рабочем столе (</w:t>
      </w:r>
      <w:proofErr w:type="gramStart"/>
      <w:r w:rsidRPr="00835122">
        <w:t>см</w:t>
      </w:r>
      <w:proofErr w:type="gramEnd"/>
      <w:r w:rsidRPr="00835122">
        <w:t xml:space="preserve">. </w:t>
      </w:r>
      <w:r w:rsidR="004B4BAF">
        <w:fldChar w:fldCharType="begin"/>
      </w:r>
      <w:r>
        <w:instrText xml:space="preserve"> REF _Ref306977210 \h </w:instrText>
      </w:r>
      <w:r w:rsidR="004B4BAF">
        <w:fldChar w:fldCharType="separate"/>
      </w:r>
      <w:r w:rsidR="00196E98" w:rsidRPr="00E145F4">
        <w:t xml:space="preserve">Рисунок </w:t>
      </w:r>
      <w:r w:rsidR="00196E98">
        <w:rPr>
          <w:noProof/>
        </w:rPr>
        <w:t>1</w:t>
      </w:r>
      <w:r w:rsidR="004B4BAF">
        <w:fldChar w:fldCharType="end"/>
      </w:r>
      <w:r>
        <w:t>)</w:t>
      </w:r>
      <w:r w:rsidRPr="00835122">
        <w:t>;</w:t>
      </w:r>
    </w:p>
    <w:p w:rsidR="00191A37" w:rsidRPr="00CC23C0" w:rsidRDefault="00191A37" w:rsidP="00191A37">
      <w:pPr>
        <w:jc w:val="center"/>
      </w:pPr>
      <w:r>
        <w:rPr>
          <w:rFonts w:ascii="Arial" w:hAnsi="Arial" w:cs="Arial"/>
          <w:noProof/>
        </w:rPr>
        <w:drawing>
          <wp:inline distT="0" distB="0" distL="0" distR="0">
            <wp:extent cx="465455" cy="465455"/>
            <wp:effectExtent l="19050" t="0" r="0" b="0"/>
            <wp:docPr id="1" name="Рисунок 10" descr="00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00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5"/>
      </w:pPr>
      <w:bookmarkStart w:id="3" w:name="_Ref306977210"/>
      <w:r w:rsidRPr="00E145F4">
        <w:t xml:space="preserve">Рисунок </w:t>
      </w:r>
      <w:fldSimple w:instr=" SEQ Рисунок \* ARABIC ">
        <w:r w:rsidR="00196E98">
          <w:rPr>
            <w:noProof/>
          </w:rPr>
          <w:t>1</w:t>
        </w:r>
      </w:fldSimple>
      <w:bookmarkEnd w:id="3"/>
      <w:r>
        <w:t>.</w:t>
      </w:r>
      <w:r w:rsidRPr="00E145F4">
        <w:t xml:space="preserve"> </w:t>
      </w:r>
      <w:r w:rsidRPr="008B74F6">
        <w:t>Значок</w:t>
      </w:r>
      <w:r w:rsidRPr="00E145F4">
        <w:t xml:space="preserve"> Internet Explorer на Рабочем столе</w:t>
      </w:r>
    </w:p>
    <w:p w:rsidR="00191A37" w:rsidRPr="0061215D" w:rsidRDefault="00191A37" w:rsidP="00191A37">
      <w:pPr>
        <w:pStyle w:val="1"/>
      </w:pPr>
      <w:r w:rsidRPr="00E145F4">
        <w:t>выберите</w:t>
      </w:r>
      <w:r w:rsidRPr="001B3B65">
        <w:rPr>
          <w:lang w:val="en-US"/>
        </w:rPr>
        <w:t xml:space="preserve"> </w:t>
      </w:r>
      <w:r w:rsidRPr="00E145F4">
        <w:t>меню</w:t>
      </w:r>
      <w:r w:rsidRPr="001B3B65">
        <w:rPr>
          <w:lang w:val="en-US"/>
        </w:rPr>
        <w:t xml:space="preserve"> </w:t>
      </w:r>
      <w:r w:rsidRPr="00E145F4">
        <w:t>Пуск</w:t>
      </w:r>
      <w:r w:rsidRPr="001B3B65">
        <w:rPr>
          <w:lang w:val="en-US"/>
        </w:rPr>
        <w:t>/</w:t>
      </w:r>
      <w:r w:rsidRPr="00B579DB">
        <w:rPr>
          <w:lang w:val="en-US"/>
        </w:rPr>
        <w:t>Internet</w:t>
      </w:r>
      <w:r w:rsidRPr="001B3B65">
        <w:rPr>
          <w:lang w:val="en-US"/>
        </w:rPr>
        <w:t xml:space="preserve"> </w:t>
      </w:r>
      <w:r w:rsidRPr="00B579DB">
        <w:rPr>
          <w:lang w:val="en-US"/>
        </w:rPr>
        <w:t>Explorer</w:t>
      </w:r>
      <w:r w:rsidRPr="001B3B65">
        <w:rPr>
          <w:lang w:val="en-US"/>
        </w:rPr>
        <w:t xml:space="preserve"> (</w:t>
      </w:r>
      <w:r>
        <w:t>см</w:t>
      </w:r>
      <w:r w:rsidRPr="001B3B65">
        <w:rPr>
          <w:lang w:val="en-US"/>
        </w:rPr>
        <w:t xml:space="preserve">. </w:t>
      </w:r>
      <w:r w:rsidR="004B4BAF">
        <w:rPr>
          <w:lang w:val="en-US"/>
        </w:rPr>
        <w:fldChar w:fldCharType="begin"/>
      </w:r>
      <w:r w:rsidRPr="001B3B65">
        <w:rPr>
          <w:lang w:val="en-US"/>
        </w:rPr>
        <w:instrText xml:space="preserve"> </w:instrText>
      </w:r>
      <w:r>
        <w:rPr>
          <w:lang w:val="en-US"/>
        </w:rPr>
        <w:instrText>REF</w:instrText>
      </w:r>
      <w:r w:rsidRPr="001B3B65">
        <w:rPr>
          <w:lang w:val="en-US"/>
        </w:rPr>
        <w:instrText xml:space="preserve"> _</w:instrText>
      </w:r>
      <w:r>
        <w:rPr>
          <w:lang w:val="en-US"/>
        </w:rPr>
        <w:instrText>Ref</w:instrText>
      </w:r>
      <w:r w:rsidRPr="001B3B65">
        <w:rPr>
          <w:lang w:val="en-US"/>
        </w:rPr>
        <w:instrText>306977224 \</w:instrText>
      </w:r>
      <w:r>
        <w:rPr>
          <w:lang w:val="en-US"/>
        </w:rPr>
        <w:instrText>h</w:instrText>
      </w:r>
      <w:r w:rsidRPr="001B3B65">
        <w:rPr>
          <w:lang w:val="en-US"/>
        </w:rPr>
        <w:instrText xml:space="preserve"> </w:instrText>
      </w:r>
      <w:r w:rsidR="004B4BAF">
        <w:rPr>
          <w:lang w:val="en-US"/>
        </w:rPr>
      </w:r>
      <w:r w:rsidR="004B4BAF">
        <w:rPr>
          <w:lang w:val="en-US"/>
        </w:rPr>
        <w:fldChar w:fldCharType="separate"/>
      </w:r>
      <w:r w:rsidR="00196E98" w:rsidRPr="00E145F4">
        <w:t>Рисунок</w:t>
      </w:r>
      <w:r w:rsidR="00196E98" w:rsidRPr="00B579DB">
        <w:rPr>
          <w:lang w:val="en-US"/>
        </w:rPr>
        <w:t xml:space="preserve"> </w:t>
      </w:r>
      <w:r w:rsidR="00196E98">
        <w:rPr>
          <w:noProof/>
          <w:lang w:val="en-US"/>
        </w:rPr>
        <w:t>2</w:t>
      </w:r>
      <w:r w:rsidR="004B4BAF">
        <w:rPr>
          <w:lang w:val="en-US"/>
        </w:rPr>
        <w:fldChar w:fldCharType="end"/>
      </w:r>
      <w:r w:rsidRPr="0061215D">
        <w:t>).</w:t>
      </w:r>
    </w:p>
    <w:p w:rsidR="00191A37" w:rsidRPr="00E145F4" w:rsidRDefault="00191A37" w:rsidP="00191A37">
      <w:pPr>
        <w:pStyle w:val="a5"/>
      </w:pPr>
      <w:r>
        <w:rPr>
          <w:noProof/>
        </w:rPr>
        <w:lastRenderedPageBreak/>
        <w:drawing>
          <wp:inline distT="0" distB="0" distL="0" distR="0">
            <wp:extent cx="2049145" cy="2408555"/>
            <wp:effectExtent l="1905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5"/>
      </w:pPr>
      <w:bookmarkStart w:id="4" w:name="_Ref306977224"/>
      <w:r w:rsidRPr="00E145F4">
        <w:t>Рисунок</w:t>
      </w:r>
      <w:r w:rsidRPr="00B579DB">
        <w:rPr>
          <w:lang w:val="en-US"/>
        </w:rPr>
        <w:t xml:space="preserve"> </w:t>
      </w:r>
      <w:r w:rsidR="004B4BAF" w:rsidRPr="00E145F4">
        <w:fldChar w:fldCharType="begin"/>
      </w:r>
      <w:r w:rsidRPr="00B579DB">
        <w:rPr>
          <w:lang w:val="en-US"/>
        </w:rPr>
        <w:instrText xml:space="preserve"> </w:instrText>
      </w:r>
      <w:r w:rsidRPr="00D13AE5">
        <w:rPr>
          <w:lang w:val="en-US"/>
        </w:rPr>
        <w:instrText>SEQ</w:instrText>
      </w:r>
      <w:r w:rsidRPr="00B579DB">
        <w:rPr>
          <w:lang w:val="en-US"/>
        </w:rPr>
        <w:instrText xml:space="preserve"> </w:instrText>
      </w:r>
      <w:r w:rsidRPr="00E145F4">
        <w:instrText>Рисунок</w:instrText>
      </w:r>
      <w:r w:rsidRPr="00B579DB">
        <w:rPr>
          <w:lang w:val="en-US"/>
        </w:rPr>
        <w:instrText xml:space="preserve"> \* </w:instrText>
      </w:r>
      <w:r w:rsidRPr="00D13AE5">
        <w:rPr>
          <w:lang w:val="en-US"/>
        </w:rPr>
        <w:instrText>ARABIC</w:instrText>
      </w:r>
      <w:r w:rsidRPr="00B579DB">
        <w:rPr>
          <w:lang w:val="en-US"/>
        </w:rPr>
        <w:instrText xml:space="preserve"> </w:instrText>
      </w:r>
      <w:r w:rsidR="004B4BAF" w:rsidRPr="00E145F4">
        <w:fldChar w:fldCharType="separate"/>
      </w:r>
      <w:r w:rsidR="00196E98">
        <w:rPr>
          <w:noProof/>
          <w:lang w:val="en-US"/>
        </w:rPr>
        <w:t>2</w:t>
      </w:r>
      <w:r w:rsidR="004B4BAF" w:rsidRPr="00E145F4">
        <w:fldChar w:fldCharType="end"/>
      </w:r>
      <w:bookmarkEnd w:id="4"/>
      <w:r w:rsidRPr="001B3B65">
        <w:rPr>
          <w:lang w:val="en-US"/>
        </w:rPr>
        <w:t>.</w:t>
      </w:r>
      <w:r w:rsidRPr="00B579DB">
        <w:rPr>
          <w:lang w:val="en-US"/>
        </w:rPr>
        <w:t xml:space="preserve"> </w:t>
      </w:r>
      <w:r w:rsidRPr="00E145F4">
        <w:t>Запуск</w:t>
      </w:r>
      <w:r w:rsidRPr="00B579DB">
        <w:rPr>
          <w:lang w:val="en-US"/>
        </w:rPr>
        <w:t xml:space="preserve"> </w:t>
      </w:r>
      <w:r w:rsidRPr="00D13AE5">
        <w:rPr>
          <w:lang w:val="en-US"/>
        </w:rPr>
        <w:t>Internet</w:t>
      </w:r>
      <w:r w:rsidRPr="00B579DB">
        <w:rPr>
          <w:lang w:val="en-US"/>
        </w:rPr>
        <w:t xml:space="preserve"> </w:t>
      </w:r>
      <w:r w:rsidRPr="00D13AE5">
        <w:rPr>
          <w:lang w:val="en-US"/>
        </w:rPr>
        <w:t>Explorer</w:t>
      </w:r>
      <w:r w:rsidRPr="00B579DB">
        <w:rPr>
          <w:lang w:val="en-US"/>
        </w:rPr>
        <w:t xml:space="preserve"> </w:t>
      </w:r>
      <w:r w:rsidRPr="00E145F4">
        <w:t>из</w:t>
      </w:r>
      <w:r w:rsidRPr="00B579DB">
        <w:rPr>
          <w:lang w:val="en-US"/>
        </w:rPr>
        <w:t xml:space="preserve"> </w:t>
      </w:r>
      <w:r w:rsidRPr="00E145F4">
        <w:t>меню</w:t>
      </w:r>
      <w:r w:rsidRPr="00B579DB">
        <w:rPr>
          <w:lang w:val="en-US"/>
        </w:rPr>
        <w:t xml:space="preserve"> </w:t>
      </w:r>
      <w:r w:rsidRPr="00E145F4">
        <w:t>Пуск</w:t>
      </w:r>
    </w:p>
    <w:p w:rsidR="00191A37" w:rsidRDefault="00191A37" w:rsidP="00191A37">
      <w:pPr>
        <w:pStyle w:val="10"/>
      </w:pPr>
      <w:r>
        <w:t xml:space="preserve">В </w:t>
      </w:r>
      <w:r w:rsidRPr="00E145F4">
        <w:t xml:space="preserve">адресной строке Internet Explorer введите адрес </w:t>
      </w:r>
      <w:r>
        <w:t xml:space="preserve">Технологического портала: </w:t>
      </w:r>
      <w:hyperlink r:id="rId11" w:history="1">
        <w:r w:rsidRPr="00704668">
          <w:rPr>
            <w:rStyle w:val="ab"/>
          </w:rPr>
          <w:t>http://smev.gosuslugi.ru/portal/</w:t>
        </w:r>
      </w:hyperlink>
      <w:r w:rsidRPr="00191A37">
        <w:t xml:space="preserve"> </w:t>
      </w:r>
      <w:r>
        <w:t>.</w:t>
      </w:r>
    </w:p>
    <w:p w:rsidR="00191A37" w:rsidRDefault="00191A37" w:rsidP="00191A37">
      <w:pPr>
        <w:pStyle w:val="10"/>
      </w:pPr>
      <w:r>
        <w:t>Н</w:t>
      </w:r>
      <w:r w:rsidRPr="00E145F4">
        <w:t xml:space="preserve">ажмите на клавишу [Enter] или на значок обновления </w:t>
      </w:r>
      <w:r>
        <w:rPr>
          <w:noProof/>
        </w:rPr>
        <w:drawing>
          <wp:inline distT="0" distB="0" distL="0" distR="0">
            <wp:extent cx="269240" cy="236855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3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45F4">
        <w:t xml:space="preserve">. Откроется Главная страница </w:t>
      </w:r>
      <w:r>
        <w:t>Технологического п</w:t>
      </w:r>
      <w:r w:rsidRPr="00E145F4">
        <w:t xml:space="preserve">ортала </w:t>
      </w:r>
      <w:r>
        <w:t>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_Ref306977911 \h </w:instrText>
      </w:r>
      <w:r w:rsidR="004B4BAF">
        <w:fldChar w:fldCharType="separate"/>
      </w:r>
      <w:r w:rsidR="00196E98" w:rsidRPr="000D5C1D">
        <w:t xml:space="preserve">Рисунок </w:t>
      </w:r>
      <w:r w:rsidR="00196E98">
        <w:rPr>
          <w:noProof/>
        </w:rPr>
        <w:t>3</w:t>
      </w:r>
      <w:r w:rsidR="004B4BAF">
        <w:fldChar w:fldCharType="end"/>
      </w:r>
      <w:r>
        <w:t>)</w:t>
      </w:r>
      <w:r w:rsidRPr="00E145F4">
        <w:t>.</w:t>
      </w:r>
    </w:p>
    <w:p w:rsidR="00191A37" w:rsidRPr="00253D86" w:rsidRDefault="00191A37" w:rsidP="00191A37">
      <w:pPr>
        <w:pStyle w:val="10"/>
        <w:numPr>
          <w:ilvl w:val="0"/>
          <w:numId w:val="0"/>
        </w:numPr>
        <w:ind w:left="56"/>
      </w:pPr>
    </w:p>
    <w:p w:rsidR="00191A37" w:rsidRDefault="00191A37" w:rsidP="00191A3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9070522" cy="455022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2956" cy="455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Pr="000D5C1D" w:rsidRDefault="00191A37" w:rsidP="00191A37">
      <w:pPr>
        <w:pStyle w:val="a5"/>
      </w:pPr>
      <w:bookmarkStart w:id="5" w:name="_Ref306977911"/>
      <w:r w:rsidRPr="000D5C1D">
        <w:t xml:space="preserve">Рисунок </w:t>
      </w:r>
      <w:fldSimple w:instr=" SEQ Рисунок \* ARABIC ">
        <w:r w:rsidR="00196E98">
          <w:rPr>
            <w:noProof/>
          </w:rPr>
          <w:t>3</w:t>
        </w:r>
      </w:fldSimple>
      <w:bookmarkEnd w:id="5"/>
      <w:r w:rsidRPr="000D5C1D">
        <w:t xml:space="preserve">. </w:t>
      </w:r>
      <w:r>
        <w:t>Гл</w:t>
      </w:r>
      <w:r w:rsidR="00530F1A">
        <w:t>авная страница</w:t>
      </w:r>
      <w:r>
        <w:t xml:space="preserve"> Технологического портала</w:t>
      </w:r>
    </w:p>
    <w:p w:rsidR="00191A37" w:rsidRDefault="00191A37" w:rsidP="00947C0D">
      <w:pPr>
        <w:pStyle w:val="11"/>
      </w:pPr>
      <w:bookmarkStart w:id="6" w:name="_Toc315354802"/>
      <w:bookmarkStart w:id="7" w:name="_Toc328996835"/>
      <w:r>
        <w:lastRenderedPageBreak/>
        <w:t>Главная страница Технологического портала</w:t>
      </w:r>
      <w:bookmarkEnd w:id="6"/>
      <w:bookmarkEnd w:id="7"/>
    </w:p>
    <w:p w:rsidR="00191A37" w:rsidRDefault="00191A37" w:rsidP="00191A37">
      <w:pPr>
        <w:pStyle w:val="a7"/>
      </w:pPr>
      <w:r>
        <w:t>Главная страница Технологического портала состоит из следующих областей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_Ref315196886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4</w:t>
      </w:r>
      <w:r w:rsidR="004B4BAF">
        <w:fldChar w:fldCharType="end"/>
      </w:r>
      <w:r>
        <w:t>):</w:t>
      </w:r>
    </w:p>
    <w:p w:rsidR="00191A37" w:rsidRDefault="00191A37" w:rsidP="00191A37">
      <w:pPr>
        <w:pStyle w:val="10"/>
        <w:numPr>
          <w:ilvl w:val="0"/>
          <w:numId w:val="4"/>
        </w:numPr>
      </w:pPr>
      <w:r>
        <w:t>Навигационная панель с кнопками, позволяющими перемещаться между разделами</w:t>
      </w:r>
      <w:r w:rsidR="00904E96">
        <w:t xml:space="preserve"> и областью авторизации</w:t>
      </w:r>
      <w:r>
        <w:t>.</w:t>
      </w:r>
    </w:p>
    <w:p w:rsidR="00BF6FB0" w:rsidRDefault="00BF6FB0" w:rsidP="00191A37">
      <w:pPr>
        <w:pStyle w:val="10"/>
      </w:pPr>
      <w:r>
        <w:t>Новости</w:t>
      </w:r>
    </w:p>
    <w:p w:rsidR="00BF6FB0" w:rsidRPr="00BF6FB0" w:rsidRDefault="00BF6FB0" w:rsidP="00191A37">
      <w:pPr>
        <w:pStyle w:val="10"/>
      </w:pPr>
      <w:r>
        <w:t>Поддержка СМЭВ</w:t>
      </w:r>
    </w:p>
    <w:p w:rsidR="00BF6FB0" w:rsidRDefault="00BF6FB0" w:rsidP="00191A37">
      <w:pPr>
        <w:pStyle w:val="10"/>
      </w:pPr>
      <w:r>
        <w:t>Часто задаваемые вопросы</w:t>
      </w:r>
    </w:p>
    <w:p w:rsidR="00BF6FB0" w:rsidRDefault="00BF6FB0" w:rsidP="00191A37">
      <w:pPr>
        <w:pStyle w:val="10"/>
      </w:pPr>
      <w:r>
        <w:t>Информационная область</w:t>
      </w:r>
    </w:p>
    <w:p w:rsidR="00191A37" w:rsidRDefault="00191A37" w:rsidP="00191A37">
      <w:pPr>
        <w:pStyle w:val="a4"/>
      </w:pPr>
      <w:r>
        <w:rPr>
          <w:noProof/>
        </w:rPr>
        <w:drawing>
          <wp:inline distT="0" distB="0" distL="0" distR="0">
            <wp:extent cx="6539865" cy="3104191"/>
            <wp:effectExtent l="19050" t="0" r="0" b="0"/>
            <wp:docPr id="5" name="Рисунок 5" descr="SnapShot_120124_16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napShot_120124_1642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65" cy="3104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8" w:name="_Ref315196886"/>
      <w:r>
        <w:t xml:space="preserve">Рисунок </w:t>
      </w:r>
      <w:fldSimple w:instr=" SEQ Рисунок \* ARABIC ">
        <w:r w:rsidR="00196E98">
          <w:rPr>
            <w:noProof/>
          </w:rPr>
          <w:t>4</w:t>
        </w:r>
      </w:fldSimple>
      <w:bookmarkEnd w:id="8"/>
      <w:r>
        <w:t>. Главная страница</w:t>
      </w:r>
    </w:p>
    <w:p w:rsidR="00191A37" w:rsidRDefault="00191A37" w:rsidP="00191A37">
      <w:pPr>
        <w:pStyle w:val="a7"/>
      </w:pPr>
      <w:r>
        <w:lastRenderedPageBreak/>
        <w:t>Навигационное меню является единым для всех страниц Технологического портала и содержит кнопки, позволяющие перемещаться между разделами:</w:t>
      </w:r>
    </w:p>
    <w:p w:rsidR="00191A37" w:rsidRDefault="00191A37" w:rsidP="00191A37">
      <w:pPr>
        <w:pStyle w:val="1"/>
      </w:pPr>
      <w:r w:rsidRPr="00A93125">
        <w:rPr>
          <w:b/>
        </w:rPr>
        <w:t xml:space="preserve">«На главную» </w:t>
      </w:r>
      <w:r>
        <w:t>- позволяет при переходе на страницу, отличную от «</w:t>
      </w:r>
      <w:proofErr w:type="gramStart"/>
      <w:r>
        <w:t>Главной</w:t>
      </w:r>
      <w:proofErr w:type="gramEnd"/>
      <w:r>
        <w:t>», вернуться на главную страницу;</w:t>
      </w:r>
    </w:p>
    <w:p w:rsidR="00191A37" w:rsidRDefault="00191A37" w:rsidP="00191A37">
      <w:pPr>
        <w:pStyle w:val="1"/>
      </w:pPr>
      <w:r w:rsidRPr="00A93125">
        <w:rPr>
          <w:b/>
        </w:rPr>
        <w:t>«Федеральны</w:t>
      </w:r>
      <w:r w:rsidR="00BD731A">
        <w:rPr>
          <w:b/>
        </w:rPr>
        <w:t>е</w:t>
      </w:r>
      <w:r w:rsidRPr="00A93125">
        <w:rPr>
          <w:b/>
        </w:rPr>
        <w:t xml:space="preserve"> </w:t>
      </w:r>
      <w:r w:rsidR="00BD731A">
        <w:rPr>
          <w:b/>
        </w:rPr>
        <w:t>сервисы</w:t>
      </w:r>
      <w:r w:rsidRPr="00A93125">
        <w:rPr>
          <w:b/>
        </w:rPr>
        <w:t>»</w:t>
      </w:r>
      <w:r>
        <w:t xml:space="preserve"> - позволяет перей</w:t>
      </w:r>
      <w:r w:rsidR="00BD731A">
        <w:t>ти в раздел «Федеральные сервисы</w:t>
      </w:r>
      <w:r>
        <w:t>»;</w:t>
      </w:r>
    </w:p>
    <w:p w:rsidR="00904E96" w:rsidRDefault="00191A37" w:rsidP="00904E96">
      <w:pPr>
        <w:pStyle w:val="1"/>
      </w:pPr>
      <w:r w:rsidRPr="00A93125">
        <w:rPr>
          <w:b/>
        </w:rPr>
        <w:t>«Региональны</w:t>
      </w:r>
      <w:r w:rsidR="00BD731A">
        <w:rPr>
          <w:b/>
        </w:rPr>
        <w:t>е</w:t>
      </w:r>
      <w:r w:rsidRPr="00A93125">
        <w:rPr>
          <w:b/>
        </w:rPr>
        <w:t xml:space="preserve"> </w:t>
      </w:r>
      <w:r w:rsidR="00BD731A">
        <w:rPr>
          <w:b/>
        </w:rPr>
        <w:t>сервисы</w:t>
      </w:r>
      <w:r w:rsidRPr="00A93125">
        <w:rPr>
          <w:b/>
        </w:rPr>
        <w:t>»</w:t>
      </w:r>
      <w:r>
        <w:t xml:space="preserve"> - позволяет перейти в раздел «Региональны</w:t>
      </w:r>
      <w:r w:rsidR="00BD731A">
        <w:t>е</w:t>
      </w:r>
      <w:r>
        <w:t xml:space="preserve"> </w:t>
      </w:r>
      <w:r w:rsidR="00BD731A">
        <w:t>сервисы</w:t>
      </w:r>
      <w:r w:rsidR="00904E96">
        <w:t>»;</w:t>
      </w:r>
    </w:p>
    <w:p w:rsidR="00904E96" w:rsidRPr="003C598B" w:rsidRDefault="003E0E1E" w:rsidP="003C598B">
      <w:pPr>
        <w:pStyle w:val="a8"/>
        <w:rPr>
          <w:szCs w:val="28"/>
        </w:rPr>
      </w:pPr>
      <w:r w:rsidRPr="003C598B">
        <w:rPr>
          <w:szCs w:val="28"/>
        </w:rPr>
        <w:t xml:space="preserve">Навигационное меню содержит кнопку </w:t>
      </w:r>
      <w:r w:rsidRPr="003C598B">
        <w:rPr>
          <w:b/>
          <w:szCs w:val="28"/>
        </w:rPr>
        <w:t>«Вход»</w:t>
      </w:r>
      <w:r w:rsidRPr="003C598B">
        <w:rPr>
          <w:szCs w:val="28"/>
        </w:rPr>
        <w:t>, предназначенную для авторизации на Технологическом портале.</w:t>
      </w:r>
    </w:p>
    <w:p w:rsidR="003E0E1E" w:rsidRPr="00155A7C" w:rsidRDefault="003E0E1E" w:rsidP="00155A7C">
      <w:pPr>
        <w:pStyle w:val="a8"/>
        <w:rPr>
          <w:szCs w:val="28"/>
        </w:rPr>
      </w:pPr>
      <w:r w:rsidRPr="00155A7C">
        <w:rPr>
          <w:szCs w:val="28"/>
        </w:rPr>
        <w:t>Навигационная панель содержит кнопку</w:t>
      </w:r>
      <w:r w:rsidR="00155A7C" w:rsidRPr="00155A7C">
        <w:rPr>
          <w:b/>
          <w:szCs w:val="28"/>
        </w:rPr>
        <w:t xml:space="preserve"> «Федеральный уровень»,</w:t>
      </w:r>
      <w:r w:rsidRPr="00155A7C">
        <w:rPr>
          <w:b/>
          <w:szCs w:val="28"/>
        </w:rPr>
        <w:t xml:space="preserve"> </w:t>
      </w:r>
      <w:r w:rsidRPr="00155A7C">
        <w:rPr>
          <w:szCs w:val="28"/>
        </w:rPr>
        <w:t xml:space="preserve">позволяющую перемещаться между Технологическими порталами </w:t>
      </w:r>
      <w:r w:rsidR="00155A7C" w:rsidRPr="00155A7C">
        <w:rPr>
          <w:szCs w:val="28"/>
        </w:rPr>
        <w:t xml:space="preserve">субъектов РФ и </w:t>
      </w:r>
      <w:r w:rsidRPr="00155A7C">
        <w:rPr>
          <w:szCs w:val="28"/>
        </w:rPr>
        <w:t>Технологическим порталом Федерального уровня</w:t>
      </w:r>
      <w:r w:rsidR="00155A7C" w:rsidRPr="00155A7C">
        <w:rPr>
          <w:szCs w:val="28"/>
        </w:rPr>
        <w:t xml:space="preserve"> и отображающую региональную принадлежность </w:t>
      </w:r>
      <w:r w:rsidR="00155A7C">
        <w:rPr>
          <w:szCs w:val="28"/>
        </w:rPr>
        <w:t xml:space="preserve">отображаемой страницы </w:t>
      </w:r>
      <w:r w:rsidR="00155A7C" w:rsidRPr="00155A7C">
        <w:rPr>
          <w:szCs w:val="28"/>
        </w:rPr>
        <w:t>Технологического портала.</w:t>
      </w:r>
    </w:p>
    <w:p w:rsidR="00191A37" w:rsidRDefault="00191A37" w:rsidP="00191A37">
      <w:pPr>
        <w:pStyle w:val="a8"/>
        <w:rPr>
          <w:szCs w:val="28"/>
        </w:rPr>
      </w:pPr>
      <w:r>
        <w:t>Информационная область содержит краткую справку о СМЭВ и документы</w:t>
      </w:r>
      <w:r>
        <w:rPr>
          <w:szCs w:val="28"/>
        </w:rPr>
        <w:t>, сформированные в рамках взаимодействия.</w:t>
      </w:r>
    </w:p>
    <w:p w:rsidR="00191A37" w:rsidRDefault="00191A37" w:rsidP="00191A37">
      <w:pPr>
        <w:pStyle w:val="a8"/>
        <w:rPr>
          <w:szCs w:val="28"/>
        </w:rPr>
      </w:pPr>
      <w:r>
        <w:rPr>
          <w:szCs w:val="28"/>
        </w:rPr>
        <w:t xml:space="preserve">Раздел </w:t>
      </w:r>
      <w:r w:rsidRPr="00B121C4">
        <w:rPr>
          <w:b/>
          <w:szCs w:val="28"/>
        </w:rPr>
        <w:t>«Новости»</w:t>
      </w:r>
      <w:r>
        <w:rPr>
          <w:szCs w:val="28"/>
        </w:rPr>
        <w:t xml:space="preserve"> позволяет перейти на страницу новостей Технологического портала, а также подписаться на новости по </w:t>
      </w:r>
      <w:r>
        <w:rPr>
          <w:szCs w:val="28"/>
          <w:lang w:val="en-US"/>
        </w:rPr>
        <w:t>RSS</w:t>
      </w:r>
      <w:r w:rsidRPr="00710F1E">
        <w:rPr>
          <w:szCs w:val="28"/>
        </w:rPr>
        <w:t>.</w:t>
      </w:r>
    </w:p>
    <w:p w:rsidR="00191A37" w:rsidRDefault="00191A37" w:rsidP="00191A37">
      <w:pPr>
        <w:pStyle w:val="a8"/>
        <w:rPr>
          <w:szCs w:val="28"/>
        </w:rPr>
      </w:pPr>
      <w:r>
        <w:rPr>
          <w:szCs w:val="28"/>
        </w:rPr>
        <w:t xml:space="preserve">В разделе </w:t>
      </w:r>
      <w:r w:rsidRPr="00B121C4">
        <w:rPr>
          <w:b/>
          <w:szCs w:val="28"/>
        </w:rPr>
        <w:t>«Поддержка СМЭВ»</w:t>
      </w:r>
      <w:r>
        <w:rPr>
          <w:szCs w:val="28"/>
        </w:rPr>
        <w:t xml:space="preserve"> указан</w:t>
      </w:r>
      <w:r w:rsidR="00BF6FB0">
        <w:rPr>
          <w:szCs w:val="28"/>
        </w:rPr>
        <w:t>ы</w:t>
      </w:r>
      <w:r>
        <w:rPr>
          <w:szCs w:val="28"/>
        </w:rPr>
        <w:t xml:space="preserve"> адрес электронной почты</w:t>
      </w:r>
      <w:r w:rsidR="00BF6FB0">
        <w:rPr>
          <w:szCs w:val="28"/>
        </w:rPr>
        <w:t xml:space="preserve"> и номер горячей линии</w:t>
      </w:r>
      <w:r>
        <w:rPr>
          <w:szCs w:val="28"/>
        </w:rPr>
        <w:t xml:space="preserve"> службы технологической поддержки для консультирования пользователей.</w:t>
      </w:r>
    </w:p>
    <w:p w:rsidR="00191A37" w:rsidRPr="00710F1E" w:rsidRDefault="00191A37" w:rsidP="00191A37">
      <w:pPr>
        <w:pStyle w:val="a8"/>
      </w:pPr>
      <w:r>
        <w:t xml:space="preserve">Раздел </w:t>
      </w:r>
      <w:r w:rsidRPr="00B121C4">
        <w:rPr>
          <w:b/>
        </w:rPr>
        <w:t>«Часто задаваемые вопросы»</w:t>
      </w:r>
      <w:r>
        <w:t xml:space="preserve"> позволяет найти ответ на интересующий вопрос, нажав на него. </w:t>
      </w:r>
    </w:p>
    <w:p w:rsidR="00191A37" w:rsidRDefault="00191A37" w:rsidP="00191A37">
      <w:pPr>
        <w:pStyle w:val="a8"/>
      </w:pPr>
      <w:r>
        <w:t>Порядок работы в разделах подробно описан в соответствующих разделах настоящего документа.</w:t>
      </w:r>
    </w:p>
    <w:p w:rsidR="003E0E1E" w:rsidRPr="00741BB5" w:rsidRDefault="003E0E1E" w:rsidP="00947C0D">
      <w:pPr>
        <w:pStyle w:val="11"/>
      </w:pPr>
      <w:bookmarkStart w:id="9" w:name="_Toc328996836"/>
      <w:bookmarkStart w:id="10" w:name="_Toc315354803"/>
      <w:r w:rsidRPr="003E0E1E">
        <w:lastRenderedPageBreak/>
        <w:t>Перемещение между Технологическими порталами субъектов РФ</w:t>
      </w:r>
      <w:r w:rsidR="00741BB5" w:rsidRPr="00741BB5">
        <w:t xml:space="preserve"> и Технологическим порталом федерального уровня</w:t>
      </w:r>
      <w:bookmarkEnd w:id="9"/>
    </w:p>
    <w:p w:rsidR="00155A7C" w:rsidRDefault="00155A7C" w:rsidP="003E0E1E">
      <w:pPr>
        <w:pStyle w:val="a7"/>
      </w:pPr>
      <w:r>
        <w:t>Для перемещения между Технологическим порталами субъектов РФ и Технологическим порталом федерального уровня необходимо:</w:t>
      </w:r>
    </w:p>
    <w:p w:rsidR="00155A7C" w:rsidRDefault="002E212B" w:rsidP="00155A7C">
      <w:pPr>
        <w:pStyle w:val="a7"/>
        <w:numPr>
          <w:ilvl w:val="0"/>
          <w:numId w:val="35"/>
        </w:num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-37465</wp:posOffset>
            </wp:positionH>
            <wp:positionV relativeFrom="paragraph">
              <wp:posOffset>492125</wp:posOffset>
            </wp:positionV>
            <wp:extent cx="9244330" cy="478790"/>
            <wp:effectExtent l="19050" t="0" r="0" b="0"/>
            <wp:wrapTopAndBottom/>
            <wp:docPr id="55" name="Рисунок 54" descr="федеральный уровен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едеральный уровень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3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A7C">
        <w:t xml:space="preserve">Нажать на кнопку </w:t>
      </w:r>
      <w:r w:rsidR="00155A7C" w:rsidRPr="00155A7C">
        <w:rPr>
          <w:b/>
        </w:rPr>
        <w:t>«Федеральный уровень»</w:t>
      </w:r>
      <w:r w:rsidR="00155A7C">
        <w:rPr>
          <w:b/>
        </w:rPr>
        <w:t xml:space="preserve">  </w:t>
      </w:r>
      <w:r w:rsidR="00155A7C" w:rsidRPr="00155A7C">
        <w:rPr>
          <w:b/>
        </w:rPr>
        <w:t>(</w:t>
      </w:r>
      <w:proofErr w:type="gramStart"/>
      <w:r w:rsidR="00155A7C" w:rsidRPr="00155A7C">
        <w:t>см</w:t>
      </w:r>
      <w:proofErr w:type="gramEnd"/>
      <w:r w:rsidR="00155A7C">
        <w:rPr>
          <w:b/>
        </w:rPr>
        <w:t xml:space="preserve">. </w:t>
      </w:r>
      <w:r w:rsidR="004B4BAF">
        <w:rPr>
          <w:b/>
        </w:rPr>
        <w:fldChar w:fldCharType="begin"/>
      </w:r>
      <w:r w:rsidR="00155A7C">
        <w:rPr>
          <w:b/>
        </w:rPr>
        <w:instrText xml:space="preserve"> REF _Ref328557689 \h </w:instrText>
      </w:r>
      <w:r w:rsidR="004B4BAF">
        <w:rPr>
          <w:b/>
        </w:rPr>
      </w:r>
      <w:r w:rsidR="004B4BAF">
        <w:rPr>
          <w:b/>
        </w:rPr>
        <w:fldChar w:fldCharType="separate"/>
      </w:r>
      <w:r w:rsidR="00196E98">
        <w:t xml:space="preserve">Рисунок </w:t>
      </w:r>
      <w:r w:rsidR="00196E98">
        <w:rPr>
          <w:noProof/>
        </w:rPr>
        <w:t>5</w:t>
      </w:r>
      <w:r w:rsidR="004B4BAF">
        <w:rPr>
          <w:b/>
        </w:rPr>
        <w:fldChar w:fldCharType="end"/>
      </w:r>
      <w:r w:rsidR="00155A7C" w:rsidRPr="00155A7C">
        <w:rPr>
          <w:b/>
        </w:rPr>
        <w:t>)</w:t>
      </w:r>
    </w:p>
    <w:p w:rsidR="00155A7C" w:rsidRDefault="004B4BAF" w:rsidP="003E0E1E">
      <w:pPr>
        <w:pStyle w:val="a7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7" type="#_x0000_t202" style="position:absolute;left:0;text-align:left;margin-left:-4.4pt;margin-top:59.6pt;width:726pt;height:27pt;z-index:251691008" stroked="f">
            <v:textbox style="mso-next-textbox:#_x0000_s1037;mso-fit-shape-to-text:t" inset="0,0,0,0">
              <w:txbxContent>
                <w:p w:rsidR="002553F1" w:rsidRPr="00DD6772" w:rsidRDefault="002553F1" w:rsidP="002E212B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11" w:name="_Ref328557689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5</w:t>
                    </w:r>
                  </w:fldSimple>
                  <w:bookmarkEnd w:id="11"/>
                  <w:r>
                    <w:t>. Федеральный уровень</w:t>
                  </w:r>
                </w:p>
              </w:txbxContent>
            </v:textbox>
            <w10:wrap type="topAndBottom"/>
          </v:shape>
        </w:pict>
      </w:r>
    </w:p>
    <w:p w:rsidR="00155A7C" w:rsidRDefault="004B4BAF" w:rsidP="00155A7C">
      <w:pPr>
        <w:pStyle w:val="a7"/>
        <w:numPr>
          <w:ilvl w:val="0"/>
          <w:numId w:val="35"/>
        </w:numPr>
      </w:pPr>
      <w:r>
        <w:rPr>
          <w:noProof/>
        </w:rPr>
        <w:pict>
          <v:shape id="_x0000_s1038" type="#_x0000_t202" style="position:absolute;left:0;text-align:left;margin-left:225.05pt;margin-top:231.4pt;width:271.9pt;height:.05pt;z-index:251694080" stroked="f">
            <v:textbox style="mso-next-textbox:#_x0000_s1038;mso-fit-shape-to-text:t" inset="0,0,0,0">
              <w:txbxContent>
                <w:p w:rsidR="002553F1" w:rsidRPr="006A16D3" w:rsidRDefault="002553F1" w:rsidP="00155A7C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12" w:name="_Ref328557857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6</w:t>
                    </w:r>
                  </w:fldSimple>
                  <w:bookmarkEnd w:id="12"/>
                  <w:r>
                    <w:t>. Выбор Технологического портала субъекта РФ</w:t>
                  </w:r>
                </w:p>
              </w:txbxContent>
            </v:textbox>
            <w10:wrap type="topAndBottom"/>
          </v:shape>
        </w:pict>
      </w:r>
      <w:r w:rsidR="00155A7C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2858135</wp:posOffset>
            </wp:positionH>
            <wp:positionV relativeFrom="paragraph">
              <wp:posOffset>269240</wp:posOffset>
            </wp:positionV>
            <wp:extent cx="3453130" cy="2612390"/>
            <wp:effectExtent l="19050" t="0" r="0" b="0"/>
            <wp:wrapTopAndBottom/>
            <wp:docPr id="99" name="Рисунок 98" descr="выбрать реги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брать регион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A7C">
        <w:t xml:space="preserve">В открывшемся окне выбрать требуемый регион </w:t>
      </w:r>
      <w:r w:rsidR="00741BB5">
        <w:t>(</w:t>
      </w:r>
      <w:proofErr w:type="gramStart"/>
      <w:r w:rsidR="00741BB5">
        <w:t>см</w:t>
      </w:r>
      <w:proofErr w:type="gramEnd"/>
      <w:r w:rsidR="00741BB5">
        <w:t xml:space="preserve">. </w:t>
      </w:r>
      <w:r>
        <w:fldChar w:fldCharType="begin"/>
      </w:r>
      <w:r w:rsidR="00741BB5">
        <w:instrText xml:space="preserve"> REF _Ref328557857 \h </w:instrText>
      </w:r>
      <w:r>
        <w:fldChar w:fldCharType="separate"/>
      </w:r>
      <w:r w:rsidR="00196E98">
        <w:t xml:space="preserve">Рисунок </w:t>
      </w:r>
      <w:r w:rsidR="00196E98">
        <w:rPr>
          <w:noProof/>
        </w:rPr>
        <w:t>6</w:t>
      </w:r>
      <w:r>
        <w:fldChar w:fldCharType="end"/>
      </w:r>
      <w:r w:rsidR="00741BB5">
        <w:t>) и кликнуть на него два раза</w:t>
      </w:r>
    </w:p>
    <w:p w:rsidR="00155A7C" w:rsidRPr="00741BB5" w:rsidRDefault="00DC6EF3" w:rsidP="00741BB5">
      <w:pPr>
        <w:pStyle w:val="a8"/>
        <w:rPr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614680</wp:posOffset>
            </wp:positionV>
            <wp:extent cx="9244330" cy="550545"/>
            <wp:effectExtent l="19050" t="0" r="0" b="0"/>
            <wp:wrapTopAndBottom/>
            <wp:docPr id="104" name="Рисунок 103" descr="кабардино балкар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бардино балкария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4BAF" w:rsidRPr="004B4BAF">
        <w:rPr>
          <w:noProof/>
        </w:rPr>
        <w:pict>
          <v:shape id="_x0000_s1039" type="#_x0000_t202" style="position:absolute;left:0;text-align:left;margin-left:3.05pt;margin-top:96.85pt;width:727.9pt;height:.05pt;z-index:251697152;mso-position-horizontal-relative:text;mso-position-vertical-relative:text" stroked="f">
            <v:textbox style="mso-next-textbox:#_x0000_s1039;mso-fit-shape-to-text:t" inset="0,0,0,0">
              <w:txbxContent>
                <w:p w:rsidR="002553F1" w:rsidRPr="00206898" w:rsidRDefault="002553F1" w:rsidP="00741BB5">
                  <w:pPr>
                    <w:pStyle w:val="a4"/>
                    <w:rPr>
                      <w:sz w:val="24"/>
                      <w:szCs w:val="28"/>
                    </w:rPr>
                  </w:pPr>
                  <w:bookmarkStart w:id="13" w:name="_Ref328558163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7</w:t>
                    </w:r>
                  </w:fldSimple>
                  <w:bookmarkEnd w:id="13"/>
                  <w:r>
                    <w:t>. Технологический портал субъекта РФ</w:t>
                  </w:r>
                </w:p>
              </w:txbxContent>
            </v:textbox>
            <w10:wrap type="topAndBottom"/>
          </v:shape>
        </w:pict>
      </w:r>
      <w:r w:rsidR="00741BB5" w:rsidRPr="00741BB5">
        <w:rPr>
          <w:szCs w:val="28"/>
        </w:rPr>
        <w:t xml:space="preserve">После этого вы будете направлены на Технологический портал выбранного субъекта РФ, кнопка «Федеральный уровень» заменится на кнопку с указанием названия выбранного субъекта РФ (см. </w:t>
      </w:r>
      <w:r w:rsidR="004B4BAF">
        <w:rPr>
          <w:szCs w:val="28"/>
        </w:rPr>
        <w:fldChar w:fldCharType="begin"/>
      </w:r>
      <w:r w:rsidR="00741BB5">
        <w:rPr>
          <w:szCs w:val="28"/>
        </w:rPr>
        <w:instrText xml:space="preserve"> REF _Ref328558163 \h </w:instrText>
      </w:r>
      <w:r w:rsidR="004B4BAF">
        <w:rPr>
          <w:szCs w:val="28"/>
        </w:rPr>
      </w:r>
      <w:r w:rsidR="004B4BAF">
        <w:rPr>
          <w:szCs w:val="28"/>
        </w:rPr>
        <w:fldChar w:fldCharType="separate"/>
      </w:r>
      <w:r w:rsidR="00196E98">
        <w:t xml:space="preserve">Рисунок </w:t>
      </w:r>
      <w:r w:rsidR="00196E98">
        <w:rPr>
          <w:noProof/>
        </w:rPr>
        <w:t>7</w:t>
      </w:r>
      <w:r w:rsidR="004B4BAF">
        <w:rPr>
          <w:szCs w:val="28"/>
        </w:rPr>
        <w:fldChar w:fldCharType="end"/>
      </w:r>
      <w:r w:rsidR="00741BB5" w:rsidRPr="00741BB5">
        <w:rPr>
          <w:szCs w:val="28"/>
        </w:rPr>
        <w:t>).</w:t>
      </w:r>
    </w:p>
    <w:p w:rsidR="00741BB5" w:rsidRPr="00155A7C" w:rsidRDefault="00741BB5" w:rsidP="00741BB5">
      <w:pPr>
        <w:pStyle w:val="a8"/>
        <w:rPr>
          <w:noProof/>
        </w:rPr>
      </w:pPr>
      <w:r>
        <w:rPr>
          <w:noProof/>
        </w:rPr>
        <w:t>Для возвращения на Технологический портал Федерального уровня необходимо проделать те же действия, только при выборе региона Технологического портала</w:t>
      </w:r>
      <w:r w:rsidR="003C598B">
        <w:rPr>
          <w:noProof/>
        </w:rPr>
        <w:t xml:space="preserve"> надо</w:t>
      </w:r>
      <w:r>
        <w:rPr>
          <w:noProof/>
        </w:rPr>
        <w:t xml:space="preserve"> указать «Федеральный уровень».</w:t>
      </w:r>
    </w:p>
    <w:p w:rsidR="00191A37" w:rsidRDefault="00191A37" w:rsidP="00947C0D">
      <w:pPr>
        <w:pStyle w:val="11"/>
      </w:pPr>
      <w:bookmarkStart w:id="14" w:name="_Toc328996837"/>
      <w:r>
        <w:lastRenderedPageBreak/>
        <w:t xml:space="preserve">Авторизация на </w:t>
      </w:r>
      <w:r w:rsidR="00EC71BA">
        <w:t>Технологическом портале</w:t>
      </w:r>
      <w:bookmarkEnd w:id="14"/>
    </w:p>
    <w:p w:rsidR="00184045" w:rsidRDefault="006B2863" w:rsidP="00184045">
      <w:pPr>
        <w:pStyle w:val="a8"/>
      </w:pPr>
      <w:r>
        <w:t>Пользователи, зарегистрированные  в ЕСИА</w:t>
      </w:r>
      <w:r>
        <w:rPr>
          <w:rStyle w:val="af6"/>
        </w:rPr>
        <w:footnoteReference w:id="1"/>
      </w:r>
      <w:r>
        <w:t>, могут авторизоваться на  Технологическом портале.</w:t>
      </w:r>
      <w:r w:rsidR="00C0475B">
        <w:t xml:space="preserve"> </w:t>
      </w:r>
      <w:r w:rsidR="00184045">
        <w:t>Для авторизации на Технологическом портале необходимо  выполнить следующие действия:</w:t>
      </w:r>
    </w:p>
    <w:p w:rsidR="00184045" w:rsidRDefault="00184045" w:rsidP="00184045">
      <w:pPr>
        <w:pStyle w:val="10"/>
        <w:numPr>
          <w:ilvl w:val="0"/>
          <w:numId w:val="21"/>
        </w:numPr>
      </w:pPr>
      <w:r>
        <w:t>Нажмите на кнопку «Вход» на главной странице Технологического портала</w:t>
      </w:r>
      <w:r w:rsidR="000F15DF">
        <w:t xml:space="preserve"> (</w:t>
      </w:r>
      <w:proofErr w:type="gramStart"/>
      <w:r w:rsidR="000F15DF">
        <w:t>см</w:t>
      </w:r>
      <w:proofErr w:type="gramEnd"/>
      <w:r w:rsidR="000F15DF">
        <w:t>.</w:t>
      </w:r>
      <w:r w:rsidR="004B4BAF">
        <w:fldChar w:fldCharType="begin"/>
      </w:r>
      <w:r w:rsidR="000F15DF">
        <w:instrText xml:space="preserve"> REF _Ref328401177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8</w:t>
      </w:r>
      <w:r w:rsidR="004B4BAF">
        <w:fldChar w:fldCharType="end"/>
      </w:r>
      <w:r w:rsidR="000F15DF">
        <w:t>)</w:t>
      </w:r>
      <w:r>
        <w:t>.</w:t>
      </w:r>
    </w:p>
    <w:p w:rsidR="000F15DF" w:rsidRDefault="000F15DF" w:rsidP="000F15DF">
      <w:pPr>
        <w:pStyle w:val="10"/>
        <w:keepNext/>
        <w:numPr>
          <w:ilvl w:val="0"/>
          <w:numId w:val="0"/>
        </w:numPr>
        <w:ind w:left="56"/>
      </w:pPr>
      <w:r>
        <w:rPr>
          <w:noProof/>
        </w:rPr>
        <w:drawing>
          <wp:inline distT="0" distB="0" distL="0" distR="0">
            <wp:extent cx="9251950" cy="817245"/>
            <wp:effectExtent l="19050" t="0" r="6350" b="0"/>
            <wp:docPr id="54" name="Рисунок 53" descr="вхо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ход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DF" w:rsidRDefault="000F15DF" w:rsidP="000F15DF">
      <w:pPr>
        <w:pStyle w:val="a4"/>
      </w:pPr>
      <w:bookmarkStart w:id="15" w:name="_Ref328401177"/>
      <w:r>
        <w:t xml:space="preserve">Рисунок </w:t>
      </w:r>
      <w:fldSimple w:instr=" SEQ Рисунок \* ARABIC ">
        <w:r w:rsidR="00196E98">
          <w:rPr>
            <w:noProof/>
          </w:rPr>
          <w:t>8</w:t>
        </w:r>
      </w:fldSimple>
      <w:bookmarkEnd w:id="15"/>
      <w:r>
        <w:t>. Авторизация на Технологическом портале</w:t>
      </w:r>
    </w:p>
    <w:p w:rsidR="00184045" w:rsidRDefault="00184045" w:rsidP="00184045">
      <w:pPr>
        <w:pStyle w:val="10"/>
        <w:numPr>
          <w:ilvl w:val="0"/>
          <w:numId w:val="0"/>
        </w:numPr>
        <w:ind w:left="708"/>
      </w:pPr>
      <w:r>
        <w:t xml:space="preserve">После нажатия на кнопку «Вход» Вы будете перенаправлены на сайт ЕСИА. </w:t>
      </w:r>
    </w:p>
    <w:p w:rsidR="00184045" w:rsidRDefault="00184045" w:rsidP="00184045">
      <w:pPr>
        <w:pStyle w:val="10"/>
        <w:numPr>
          <w:ilvl w:val="0"/>
          <w:numId w:val="21"/>
        </w:numPr>
      </w:pPr>
      <w:r>
        <w:lastRenderedPageBreak/>
        <w:t>Авторизуйтесь в системе ЕСИА</w:t>
      </w:r>
      <w:r w:rsidR="004B4BAF">
        <w:rPr>
          <w:noProof/>
        </w:rPr>
        <w:pict>
          <v:shape id="_x0000_s1033" type="#_x0000_t202" style="position:absolute;left:0;text-align:left;margin-left:31.55pt;margin-top:427.25pt;width:640.7pt;height:.05pt;z-index:251684864;mso-position-horizontal-relative:text;mso-position-vertical-relative:text" stroked="f">
            <v:textbox style="mso-next-textbox:#_x0000_s1033;mso-fit-shape-to-text:t" inset="0,0,0,0">
              <w:txbxContent>
                <w:p w:rsidR="002553F1" w:rsidRPr="002B0CE4" w:rsidRDefault="002553F1" w:rsidP="00064869">
                  <w:pPr>
                    <w:pStyle w:val="a4"/>
                    <w:rPr>
                      <w:sz w:val="24"/>
                      <w:szCs w:val="24"/>
                    </w:rPr>
                  </w:pPr>
                  <w:bookmarkStart w:id="16" w:name="_Ref328390017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9</w:t>
                    </w:r>
                  </w:fldSimple>
                  <w:bookmarkEnd w:id="16"/>
                  <w:r>
                    <w:t>. Авторизация в ЕСИА</w:t>
                  </w:r>
                </w:p>
              </w:txbxContent>
            </v:textbox>
            <w10:wrap type="topAndBottom"/>
          </v:shape>
        </w:pict>
      </w:r>
      <w:r w:rsidRPr="00184045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401139</wp:posOffset>
            </wp:positionH>
            <wp:positionV relativeFrom="paragraph">
              <wp:posOffset>381272</wp:posOffset>
            </wp:positionV>
            <wp:extent cx="8137071" cy="4988379"/>
            <wp:effectExtent l="19050" t="0" r="0" b="0"/>
            <wp:wrapTopAndBottom/>
            <wp:docPr id="58" name="Рисунок 7" descr="ЕСИ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ЕСИА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89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863">
        <w:t>. Для э</w:t>
      </w:r>
      <w:r w:rsidR="00530F1A">
        <w:t>того</w:t>
      </w:r>
      <w:r w:rsidR="00137AB6">
        <w:t xml:space="preserve"> необходимо </w:t>
      </w:r>
      <w:r w:rsidR="00530F1A">
        <w:t xml:space="preserve"> вве</w:t>
      </w:r>
      <w:r w:rsidR="00137AB6">
        <w:t>сти</w:t>
      </w:r>
      <w:r w:rsidR="00530F1A">
        <w:t xml:space="preserve"> требуемые данные</w:t>
      </w:r>
      <w:r w:rsidR="00064869">
        <w:t xml:space="preserve"> (</w:t>
      </w:r>
      <w:proofErr w:type="gramStart"/>
      <w:r w:rsidR="00064869">
        <w:t>см</w:t>
      </w:r>
      <w:proofErr w:type="gramEnd"/>
      <w:r w:rsidR="00064869">
        <w:t xml:space="preserve">. </w:t>
      </w:r>
      <w:r w:rsidR="004B4BAF">
        <w:fldChar w:fldCharType="begin"/>
      </w:r>
      <w:r w:rsidR="00064869">
        <w:instrText xml:space="preserve"> REF _Ref328390017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9</w:t>
      </w:r>
      <w:r w:rsidR="004B4BAF">
        <w:fldChar w:fldCharType="end"/>
      </w:r>
      <w:r w:rsidR="00064869">
        <w:t>)</w:t>
      </w:r>
      <w:r w:rsidR="00530F1A">
        <w:t>:</w:t>
      </w:r>
    </w:p>
    <w:p w:rsidR="00530F1A" w:rsidRDefault="002E212B" w:rsidP="00184045">
      <w:pPr>
        <w:pStyle w:val="10"/>
        <w:numPr>
          <w:ilvl w:val="0"/>
          <w:numId w:val="0"/>
        </w:numPr>
        <w:ind w:left="708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-80645</wp:posOffset>
            </wp:positionH>
            <wp:positionV relativeFrom="paragraph">
              <wp:posOffset>868045</wp:posOffset>
            </wp:positionV>
            <wp:extent cx="9244330" cy="826770"/>
            <wp:effectExtent l="19050" t="0" r="0" b="0"/>
            <wp:wrapTopAndBottom/>
            <wp:docPr id="59" name="Рисунок 58" descr="Лог_ин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_ин.bmp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045">
        <w:t>После успешной авторизации в системе ЕСИА Вы будете возвращены на главную стр</w:t>
      </w:r>
      <w:r w:rsidR="00137AB6">
        <w:t>аницу Технологического портала.</w:t>
      </w:r>
      <w:r w:rsidR="00064869">
        <w:t xml:space="preserve"> Вместо кнопки «Вход» будет отображаться кнопка «Выход», рядом с которой будет отображаться имя авторизованного пользователя (</w:t>
      </w:r>
      <w:proofErr w:type="gramStart"/>
      <w:r w:rsidR="00064869">
        <w:t>см</w:t>
      </w:r>
      <w:proofErr w:type="gramEnd"/>
      <w:r w:rsidR="00064869">
        <w:t xml:space="preserve">. </w:t>
      </w:r>
      <w:r w:rsidR="004B4BAF">
        <w:fldChar w:fldCharType="begin"/>
      </w:r>
      <w:r w:rsidR="00064869">
        <w:instrText xml:space="preserve"> REF _Ref328389973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10</w:t>
      </w:r>
      <w:r w:rsidR="004B4BAF">
        <w:fldChar w:fldCharType="end"/>
      </w:r>
      <w:r w:rsidR="00064869">
        <w:t>).</w:t>
      </w:r>
    </w:p>
    <w:p w:rsidR="00064869" w:rsidRDefault="00064869" w:rsidP="00064869">
      <w:pPr>
        <w:pStyle w:val="10"/>
        <w:keepNext/>
        <w:numPr>
          <w:ilvl w:val="0"/>
          <w:numId w:val="0"/>
        </w:numPr>
        <w:ind w:left="708"/>
      </w:pPr>
    </w:p>
    <w:p w:rsidR="00064869" w:rsidRDefault="00064869" w:rsidP="00064869">
      <w:pPr>
        <w:pStyle w:val="a4"/>
      </w:pPr>
      <w:bookmarkStart w:id="17" w:name="_Ref328389973"/>
      <w:r>
        <w:t xml:space="preserve">Рисунок </w:t>
      </w:r>
      <w:fldSimple w:instr=" SEQ Рисунок \* ARABIC ">
        <w:r w:rsidR="00196E98">
          <w:rPr>
            <w:noProof/>
          </w:rPr>
          <w:t>10</w:t>
        </w:r>
      </w:fldSimple>
      <w:bookmarkEnd w:id="17"/>
      <w:r>
        <w:t>. Навигационная панель после авторизации</w:t>
      </w:r>
    </w:p>
    <w:p w:rsidR="00184045" w:rsidRPr="00184045" w:rsidRDefault="00184045" w:rsidP="00184045">
      <w:pPr>
        <w:pStyle w:val="a8"/>
      </w:pPr>
    </w:p>
    <w:p w:rsidR="00191A37" w:rsidRDefault="00191A37" w:rsidP="00947C0D">
      <w:pPr>
        <w:pStyle w:val="11"/>
      </w:pPr>
      <w:bookmarkStart w:id="18" w:name="_Toc328996838"/>
      <w:r>
        <w:lastRenderedPageBreak/>
        <w:t>Информационная область на Главной странице</w:t>
      </w:r>
      <w:bookmarkEnd w:id="10"/>
      <w:bookmarkEnd w:id="18"/>
    </w:p>
    <w:p w:rsidR="00191A37" w:rsidRPr="00753020" w:rsidRDefault="00191A37" w:rsidP="00191A37">
      <w:pPr>
        <w:pStyle w:val="a7"/>
      </w:pPr>
      <w:r w:rsidRPr="00753020">
        <w:t>Информационная область на Главной странице Технологического портала содержит:</w:t>
      </w:r>
    </w:p>
    <w:p w:rsidR="00191A37" w:rsidRPr="00753020" w:rsidRDefault="00191A37" w:rsidP="00191A37">
      <w:pPr>
        <w:pStyle w:val="1"/>
      </w:pPr>
      <w:r w:rsidRPr="00753020">
        <w:t>К</w:t>
      </w:r>
      <w:r>
        <w:t>раткую информацию</w:t>
      </w:r>
      <w:r w:rsidRPr="00753020">
        <w:t xml:space="preserve"> о СМЭВ</w:t>
      </w:r>
      <w:r>
        <w:t>.</w:t>
      </w:r>
    </w:p>
    <w:p w:rsidR="00191A37" w:rsidRDefault="00191A37" w:rsidP="00191A37">
      <w:pPr>
        <w:pStyle w:val="1"/>
      </w:pPr>
      <w:r>
        <w:t>Перечень нормативно-справочной документации о СМЭВ.</w:t>
      </w:r>
    </w:p>
    <w:p w:rsidR="00191A37" w:rsidRPr="009F52FC" w:rsidRDefault="00191A37" w:rsidP="00191A37">
      <w:pPr>
        <w:pStyle w:val="a8"/>
      </w:pPr>
      <w:r w:rsidRPr="009F52FC">
        <w:t xml:space="preserve">Краткая информация о СМЭВ позволяет пользователю ознакомиться с понятием системы, ее задачами и функциями. </w:t>
      </w:r>
    </w:p>
    <w:p w:rsidR="00191A37" w:rsidRPr="009F52FC" w:rsidRDefault="00191A37" w:rsidP="00191A37">
      <w:pPr>
        <w:pStyle w:val="a7"/>
      </w:pPr>
      <w:r>
        <w:t>Перечень</w:t>
      </w:r>
      <w:r w:rsidRPr="009F52FC">
        <w:t xml:space="preserve"> документов содержит документы, сформированные для обеспечения процесса взаимодействия:</w:t>
      </w:r>
    </w:p>
    <w:p w:rsidR="00191A37" w:rsidRDefault="00191A37" w:rsidP="00191A37">
      <w:pPr>
        <w:pStyle w:val="1"/>
      </w:pPr>
      <w:r>
        <w:t>Нормативно-справочные документы;</w:t>
      </w:r>
    </w:p>
    <w:p w:rsidR="00191A37" w:rsidRPr="005D78E2" w:rsidRDefault="00191A37" w:rsidP="00191A37">
      <w:pPr>
        <w:pStyle w:val="1"/>
      </w:pPr>
      <w:r w:rsidRPr="005D78E2">
        <w:t>Технологические стандарты и рекомендации</w:t>
      </w:r>
      <w:r>
        <w:t>;</w:t>
      </w:r>
    </w:p>
    <w:p w:rsidR="00191A37" w:rsidRPr="005D78E2" w:rsidRDefault="00191A37" w:rsidP="00191A37">
      <w:pPr>
        <w:pStyle w:val="1"/>
      </w:pPr>
      <w:r w:rsidRPr="005D78E2">
        <w:t>Регламенты, инструкции, шаблоны документов</w:t>
      </w:r>
      <w:r>
        <w:t>;</w:t>
      </w:r>
    </w:p>
    <w:p w:rsidR="00191A37" w:rsidRDefault="00191A37" w:rsidP="00191A37">
      <w:pPr>
        <w:pStyle w:val="1"/>
      </w:pPr>
      <w:r w:rsidRPr="005D78E2">
        <w:t>Презентации</w:t>
      </w:r>
      <w:r>
        <w:t>;</w:t>
      </w:r>
    </w:p>
    <w:p w:rsidR="00191A37" w:rsidRPr="005D78E2" w:rsidRDefault="00191A37" w:rsidP="00191A37">
      <w:pPr>
        <w:pStyle w:val="1"/>
      </w:pPr>
      <w:r>
        <w:t>Регламент взаимодействия участников информационного взаимодействия.</w:t>
      </w:r>
    </w:p>
    <w:p w:rsidR="00191A37" w:rsidRDefault="00191A37" w:rsidP="00191A37">
      <w:pPr>
        <w:pStyle w:val="a7"/>
      </w:pPr>
      <w:r>
        <w:t>Для того чтобы просмотреть</w:t>
      </w:r>
      <w:r w:rsidRPr="00FF6DC0">
        <w:t>/сохранить документ</w:t>
      </w:r>
      <w:r>
        <w:t>, следует:</w:t>
      </w:r>
    </w:p>
    <w:p w:rsidR="00191A37" w:rsidRDefault="00191A37" w:rsidP="00191A37">
      <w:pPr>
        <w:pStyle w:val="10"/>
        <w:numPr>
          <w:ilvl w:val="0"/>
          <w:numId w:val="5"/>
        </w:numPr>
      </w:pPr>
      <w:r>
        <w:t xml:space="preserve">Кликните </w:t>
      </w:r>
      <w:r w:rsidRPr="009F52FC">
        <w:t>по ссылке документа</w:t>
      </w:r>
      <w:r>
        <w:t xml:space="preserve">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_Ref295388732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11</w:t>
      </w:r>
      <w:r w:rsidR="004B4BAF">
        <w:fldChar w:fldCharType="end"/>
      </w:r>
      <w:r>
        <w:t xml:space="preserve">). </w:t>
      </w:r>
    </w:p>
    <w:p w:rsidR="00191A37" w:rsidRDefault="00191A37" w:rsidP="00191A37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449695" cy="3159760"/>
            <wp:effectExtent l="19050" t="0" r="8255" b="0"/>
            <wp:docPr id="6" name="Рисунок 6" descr="выбор документа для просмо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выбор документа для просмотра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19" w:name="_Ref295388732"/>
      <w:bookmarkStart w:id="20" w:name="_Ref306371853"/>
      <w:r>
        <w:t xml:space="preserve">Рисунок </w:t>
      </w:r>
      <w:fldSimple w:instr=" SEQ Рисунок \* ARABIC ">
        <w:r w:rsidR="00196E98">
          <w:rPr>
            <w:noProof/>
          </w:rPr>
          <w:t>11</w:t>
        </w:r>
      </w:fldSimple>
      <w:bookmarkEnd w:id="19"/>
      <w:r>
        <w:t>. Главная страница</w:t>
      </w:r>
      <w:bookmarkEnd w:id="20"/>
    </w:p>
    <w:p w:rsidR="00191A37" w:rsidRPr="001D2293" w:rsidRDefault="00191A37" w:rsidP="00191A37">
      <w:pPr>
        <w:pStyle w:val="10"/>
      </w:pPr>
      <w:r>
        <w:t>Откроется</w:t>
      </w:r>
      <w:r w:rsidRPr="009F52FC">
        <w:t xml:space="preserve"> окно «Открытие</w:t>
      </w:r>
      <w:r>
        <w:t xml:space="preserve">». </w:t>
      </w:r>
      <w:r w:rsidRPr="009F52FC">
        <w:t>Установи</w:t>
      </w:r>
      <w:r>
        <w:t>те</w:t>
      </w:r>
      <w:r w:rsidRPr="009F52FC">
        <w:t xml:space="preserve"> радио кнопку в положение «Открыть»</w:t>
      </w:r>
      <w:r>
        <w:t xml:space="preserve">/ </w:t>
      </w:r>
      <w:r w:rsidRPr="00FF6DC0">
        <w:t>«Сохранить файл»</w:t>
      </w:r>
      <w:r w:rsidRPr="009F52FC">
        <w:t xml:space="preserve"> </w:t>
      </w:r>
      <w:r>
        <w:t xml:space="preserve"> </w:t>
      </w:r>
      <w:r w:rsidRPr="009F52FC">
        <w:t>и наж</w:t>
      </w:r>
      <w:r>
        <w:t>мите</w:t>
      </w:r>
      <w:r w:rsidRPr="009F52FC">
        <w:t xml:space="preserve"> на кнопку </w:t>
      </w:r>
      <w:r w:rsidRPr="00A65190">
        <w:rPr>
          <w:b/>
        </w:rPr>
        <w:t>«Ок»</w:t>
      </w:r>
      <w:r w:rsidRPr="009F52FC">
        <w:t>. Документ будет открыт в приложении MS Word</w:t>
      </w:r>
      <w:r>
        <w:t xml:space="preserve"> или сохранен на локальный компьютер в указанную папку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_Ref295388733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12</w:t>
      </w:r>
      <w:r w:rsidR="004B4BAF">
        <w:fldChar w:fldCharType="end"/>
      </w:r>
      <w:r>
        <w:t>).</w:t>
      </w:r>
    </w:p>
    <w:p w:rsidR="00191A37" w:rsidRDefault="00191A37" w:rsidP="00191A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474460" cy="2555240"/>
            <wp:effectExtent l="19050" t="0" r="2540" b="0"/>
            <wp:docPr id="7" name="Рисунок 7" descr="окно откры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кно открыт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21" w:name="_Ref295388733"/>
      <w:r>
        <w:t xml:space="preserve">Рисунок </w:t>
      </w:r>
      <w:fldSimple w:instr=" SEQ Рисунок \* ARABIC ">
        <w:r w:rsidR="00196E98">
          <w:rPr>
            <w:noProof/>
          </w:rPr>
          <w:t>12</w:t>
        </w:r>
      </w:fldSimple>
      <w:bookmarkEnd w:id="21"/>
      <w:r>
        <w:t>. Окно «Открытие»</w:t>
      </w:r>
    </w:p>
    <w:p w:rsidR="00191A37" w:rsidRDefault="00191A37" w:rsidP="00191A37">
      <w:pPr>
        <w:pStyle w:val="a7"/>
      </w:pPr>
    </w:p>
    <w:p w:rsidR="00191A37" w:rsidRDefault="00191A37" w:rsidP="00951434">
      <w:pPr>
        <w:pStyle w:val="11"/>
      </w:pPr>
      <w:bookmarkStart w:id="22" w:name="_Toc315354804"/>
      <w:bookmarkStart w:id="23" w:name="_Toc328996839"/>
      <w:r>
        <w:lastRenderedPageBreak/>
        <w:t>Новости</w:t>
      </w:r>
      <w:bookmarkEnd w:id="22"/>
      <w:bookmarkEnd w:id="23"/>
    </w:p>
    <w:p w:rsidR="00191A37" w:rsidRDefault="00191A37" w:rsidP="00191A37">
      <w:pPr>
        <w:pStyle w:val="a8"/>
        <w:rPr>
          <w:szCs w:val="28"/>
        </w:rPr>
      </w:pPr>
      <w:r>
        <w:rPr>
          <w:szCs w:val="28"/>
        </w:rPr>
        <w:t xml:space="preserve">Данный раздел позволяет перейти на страницу новостей Технологического портала, а также подписаться на новости по </w:t>
      </w:r>
      <w:r>
        <w:rPr>
          <w:szCs w:val="28"/>
          <w:lang w:val="en-US"/>
        </w:rPr>
        <w:t>RSS</w:t>
      </w:r>
      <w:r w:rsidRPr="00710F1E">
        <w:rPr>
          <w:szCs w:val="28"/>
        </w:rPr>
        <w:t>.</w:t>
      </w:r>
    </w:p>
    <w:p w:rsidR="00191A37" w:rsidRDefault="00191A37" w:rsidP="00191A37">
      <w:pPr>
        <w:pStyle w:val="a8"/>
        <w:rPr>
          <w:szCs w:val="28"/>
        </w:rPr>
      </w:pPr>
      <w:r>
        <w:rPr>
          <w:szCs w:val="28"/>
        </w:rPr>
        <w:t>Чтобы просмотреть новости Технологического портала (</w:t>
      </w:r>
      <w:proofErr w:type="gramStart"/>
      <w:r>
        <w:rPr>
          <w:szCs w:val="28"/>
        </w:rPr>
        <w:t>см</w:t>
      </w:r>
      <w:proofErr w:type="gramEnd"/>
      <w:r>
        <w:rPr>
          <w:szCs w:val="28"/>
        </w:rPr>
        <w:t xml:space="preserve">. </w:t>
      </w:r>
      <w:r w:rsidR="004B4BAF">
        <w:rPr>
          <w:szCs w:val="28"/>
        </w:rPr>
        <w:fldChar w:fldCharType="begin"/>
      </w:r>
      <w:r>
        <w:rPr>
          <w:szCs w:val="28"/>
        </w:rPr>
        <w:instrText xml:space="preserve"> REF _Ref315189348 \h </w:instrText>
      </w:r>
      <w:r w:rsidR="004B4BAF">
        <w:rPr>
          <w:szCs w:val="28"/>
        </w:rPr>
      </w:r>
      <w:r w:rsidR="004B4BAF">
        <w:rPr>
          <w:szCs w:val="28"/>
        </w:rPr>
        <w:fldChar w:fldCharType="separate"/>
      </w:r>
      <w:r w:rsidR="00196E98">
        <w:t xml:space="preserve">Рисунок </w:t>
      </w:r>
      <w:r w:rsidR="00196E98">
        <w:rPr>
          <w:noProof/>
        </w:rPr>
        <w:t>13</w:t>
      </w:r>
      <w:r w:rsidR="004B4BAF">
        <w:rPr>
          <w:szCs w:val="28"/>
        </w:rPr>
        <w:fldChar w:fldCharType="end"/>
      </w:r>
      <w:r>
        <w:rPr>
          <w:szCs w:val="28"/>
        </w:rPr>
        <w:t xml:space="preserve">) следует перейти по ссылке </w:t>
      </w:r>
      <w:r w:rsidRPr="00B121C4">
        <w:rPr>
          <w:b/>
          <w:szCs w:val="28"/>
        </w:rPr>
        <w:t>«Новости»</w:t>
      </w:r>
      <w:r>
        <w:rPr>
          <w:szCs w:val="28"/>
        </w:rPr>
        <w:t>, расположенной на главной странице.</w:t>
      </w:r>
    </w:p>
    <w:p w:rsidR="00191A37" w:rsidRDefault="00191A37" w:rsidP="00191A37">
      <w:pPr>
        <w:pStyle w:val="a3"/>
      </w:pPr>
    </w:p>
    <w:p w:rsidR="00191A37" w:rsidRDefault="00191A37" w:rsidP="00191A37">
      <w:pPr>
        <w:pStyle w:val="a3"/>
        <w:keepNext/>
      </w:pPr>
      <w:r>
        <w:rPr>
          <w:noProof/>
        </w:rPr>
        <w:drawing>
          <wp:inline distT="0" distB="0" distL="0" distR="0">
            <wp:extent cx="6539865" cy="2832981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65" cy="283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Pr="00127172" w:rsidRDefault="00191A37" w:rsidP="00191A37">
      <w:pPr>
        <w:pStyle w:val="a4"/>
      </w:pPr>
      <w:bookmarkStart w:id="24" w:name="_Ref315189348"/>
      <w:bookmarkStart w:id="25" w:name="_Ref315189289"/>
      <w:r>
        <w:t xml:space="preserve">Рисунок </w:t>
      </w:r>
      <w:fldSimple w:instr=" SEQ Рисунок \* ARABIC ">
        <w:r w:rsidR="00196E98">
          <w:rPr>
            <w:noProof/>
          </w:rPr>
          <w:t>13</w:t>
        </w:r>
      </w:fldSimple>
      <w:bookmarkEnd w:id="24"/>
      <w:r>
        <w:t>. Окно «Новости»</w:t>
      </w:r>
      <w:bookmarkEnd w:id="25"/>
    </w:p>
    <w:p w:rsidR="00191A37" w:rsidRDefault="00191A37" w:rsidP="00191A37">
      <w:pPr>
        <w:pStyle w:val="a8"/>
      </w:pPr>
      <w:r>
        <w:t>Страница «Новости» содержит следующие области:</w:t>
      </w:r>
    </w:p>
    <w:p w:rsidR="00191A37" w:rsidRDefault="00191A37" w:rsidP="00191A37">
      <w:pPr>
        <w:pStyle w:val="10"/>
        <w:numPr>
          <w:ilvl w:val="0"/>
          <w:numId w:val="9"/>
        </w:numPr>
      </w:pPr>
      <w:r>
        <w:t>Фильтр событий по времени: неделя, месяц, весь период.</w:t>
      </w:r>
    </w:p>
    <w:p w:rsidR="00191A37" w:rsidRDefault="00191A37" w:rsidP="00191A37">
      <w:pPr>
        <w:pStyle w:val="10"/>
        <w:numPr>
          <w:ilvl w:val="0"/>
          <w:numId w:val="9"/>
        </w:numPr>
      </w:pPr>
      <w:r>
        <w:t>Категории новостей:</w:t>
      </w:r>
    </w:p>
    <w:p w:rsidR="00191A37" w:rsidRDefault="00191A37" w:rsidP="00191A37">
      <w:pPr>
        <w:pStyle w:val="34"/>
      </w:pPr>
      <w:r>
        <w:t>Изменения в списке часто задаваемых вопросов.</w:t>
      </w:r>
    </w:p>
    <w:p w:rsidR="00191A37" w:rsidRDefault="00191A37" w:rsidP="00191A37">
      <w:pPr>
        <w:pStyle w:val="34"/>
      </w:pPr>
      <w:r>
        <w:t>Изменения по нормативно-справочной информации.</w:t>
      </w:r>
    </w:p>
    <w:p w:rsidR="00191A37" w:rsidRDefault="00191A37" w:rsidP="00191A37">
      <w:pPr>
        <w:pStyle w:val="34"/>
      </w:pPr>
      <w:r>
        <w:lastRenderedPageBreak/>
        <w:t>Изменения по правам доступа к сервисам.</w:t>
      </w:r>
    </w:p>
    <w:p w:rsidR="00191A37" w:rsidRDefault="00191A37" w:rsidP="00191A37">
      <w:pPr>
        <w:pStyle w:val="34"/>
      </w:pPr>
      <w:r>
        <w:t>Изменения по реестру сервисов.</w:t>
      </w:r>
    </w:p>
    <w:p w:rsidR="00191A37" w:rsidRDefault="00191A37" w:rsidP="00191A37">
      <w:pPr>
        <w:pStyle w:val="10"/>
        <w:numPr>
          <w:ilvl w:val="0"/>
          <w:numId w:val="9"/>
        </w:numPr>
      </w:pPr>
      <w:r>
        <w:t>Список новостей. Для каждой новости отображается дата и время публикации, заголовок, категория и полное описание. События отображаются в соответствии с выбранными категориями событий и отсортированы в порядке убывания актуальности.</w:t>
      </w:r>
    </w:p>
    <w:p w:rsidR="00191A37" w:rsidRDefault="00191A37" w:rsidP="00191A37">
      <w:pPr>
        <w:pStyle w:val="a8"/>
      </w:pPr>
      <w:r>
        <w:t xml:space="preserve">Чтобы подписаться на новости Технологического портала необходимо на главной странице Технологического портала нажать ссылку </w:t>
      </w:r>
      <w:r w:rsidRPr="00B121C4">
        <w:rPr>
          <w:b/>
          <w:lang w:val="en-US"/>
        </w:rPr>
        <w:t>RSS</w:t>
      </w:r>
      <w:r w:rsidRPr="00B121C4">
        <w:rPr>
          <w:b/>
        </w:rPr>
        <w:t xml:space="preserve"> лента</w:t>
      </w:r>
      <w:r>
        <w:t xml:space="preserve">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_Ref315190486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14</w:t>
      </w:r>
      <w:r w:rsidR="004B4BAF">
        <w:fldChar w:fldCharType="end"/>
      </w:r>
      <w:r>
        <w:t>).</w:t>
      </w:r>
    </w:p>
    <w:p w:rsidR="00191A37" w:rsidRDefault="00191A37" w:rsidP="00191A37">
      <w:pPr>
        <w:pStyle w:val="a4"/>
        <w:keepNext/>
      </w:pPr>
      <w:r>
        <w:rPr>
          <w:noProof/>
        </w:rPr>
        <w:drawing>
          <wp:inline distT="0" distB="0" distL="0" distR="0">
            <wp:extent cx="2596515" cy="75120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75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Pr="00DF4219" w:rsidRDefault="00191A37" w:rsidP="00191A37">
      <w:pPr>
        <w:pStyle w:val="a4"/>
      </w:pPr>
      <w:bookmarkStart w:id="26" w:name="_Ref315190486"/>
      <w:r>
        <w:t xml:space="preserve">Рисунок </w:t>
      </w:r>
      <w:fldSimple w:instr=" SEQ Рисунок \* ARABIC ">
        <w:r w:rsidR="00196E98">
          <w:rPr>
            <w:noProof/>
          </w:rPr>
          <w:t>14</w:t>
        </w:r>
      </w:fldSimple>
      <w:bookmarkEnd w:id="26"/>
      <w:r>
        <w:t>. Ссылка «</w:t>
      </w:r>
      <w:r>
        <w:rPr>
          <w:lang w:val="en-US"/>
        </w:rPr>
        <w:t>RSS</w:t>
      </w:r>
      <w:r w:rsidRPr="00DF4219">
        <w:t xml:space="preserve"> </w:t>
      </w:r>
      <w:r>
        <w:t>лента»</w:t>
      </w:r>
    </w:p>
    <w:p w:rsidR="00191A37" w:rsidRDefault="00191A37" w:rsidP="00191A37">
      <w:pPr>
        <w:pStyle w:val="a8"/>
      </w:pPr>
      <w:r>
        <w:t>В браузерах</w:t>
      </w:r>
      <w:r w:rsidRPr="00DF4219">
        <w:t xml:space="preserve"> </w:t>
      </w:r>
      <w:r>
        <w:rPr>
          <w:lang w:val="en-US"/>
        </w:rPr>
        <w:t>Internet</w:t>
      </w:r>
      <w:r w:rsidRPr="00DF4219">
        <w:t xml:space="preserve"> </w:t>
      </w:r>
      <w:r>
        <w:rPr>
          <w:lang w:val="en-US"/>
        </w:rPr>
        <w:t>Explorer</w:t>
      </w:r>
      <w:r w:rsidRPr="00DF4219">
        <w:t xml:space="preserve">, </w:t>
      </w:r>
      <w:r>
        <w:rPr>
          <w:lang w:val="en-US"/>
        </w:rPr>
        <w:t>Firefox</w:t>
      </w:r>
      <w:r w:rsidRPr="00DF4219">
        <w:t xml:space="preserve">, </w:t>
      </w:r>
      <w:r>
        <w:rPr>
          <w:lang w:val="en-US"/>
        </w:rPr>
        <w:t>Opera</w:t>
      </w:r>
      <w:r>
        <w:t>,</w:t>
      </w:r>
      <w:r w:rsidRPr="00DF4219">
        <w:t xml:space="preserve"> </w:t>
      </w:r>
      <w:r>
        <w:t xml:space="preserve">поддерживающих получение обновлений из </w:t>
      </w:r>
      <w:r>
        <w:rPr>
          <w:lang w:val="en-US"/>
        </w:rPr>
        <w:t>RSS</w:t>
      </w:r>
      <w:r>
        <w:t>-источников, на странице «</w:t>
      </w:r>
      <w:r>
        <w:rPr>
          <w:lang w:val="en-US"/>
        </w:rPr>
        <w:t>RSS</w:t>
      </w:r>
      <w:r w:rsidRPr="00CE5C37">
        <w:t xml:space="preserve"> </w:t>
      </w:r>
      <w:r>
        <w:t xml:space="preserve">лента»  расположена кнопка </w:t>
      </w:r>
      <w:r w:rsidRPr="00B121C4">
        <w:rPr>
          <w:b/>
        </w:rPr>
        <w:t>«Подписаться»</w:t>
      </w:r>
      <w:r>
        <w:t xml:space="preserve">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_Ref315191248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15</w:t>
      </w:r>
      <w:r w:rsidR="004B4BAF">
        <w:fldChar w:fldCharType="end"/>
      </w:r>
      <w:r>
        <w:t>).</w:t>
      </w:r>
    </w:p>
    <w:p w:rsidR="00191A37" w:rsidRDefault="00191A37" w:rsidP="00191A37">
      <w:pPr>
        <w:pStyle w:val="a4"/>
        <w:keepNext/>
      </w:pPr>
      <w:r>
        <w:rPr>
          <w:noProof/>
        </w:rPr>
        <w:lastRenderedPageBreak/>
        <w:drawing>
          <wp:inline distT="0" distB="0" distL="0" distR="0">
            <wp:extent cx="6466205" cy="318389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318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27" w:name="_Ref315191248"/>
      <w:r>
        <w:t xml:space="preserve">Рисунок </w:t>
      </w:r>
      <w:fldSimple w:instr=" SEQ Рисунок \* ARABIC ">
        <w:r w:rsidR="00196E98">
          <w:rPr>
            <w:noProof/>
          </w:rPr>
          <w:t>15</w:t>
        </w:r>
      </w:fldSimple>
      <w:bookmarkEnd w:id="27"/>
      <w:r>
        <w:t>. Страница «</w:t>
      </w:r>
      <w:r>
        <w:rPr>
          <w:lang w:val="en-US"/>
        </w:rPr>
        <w:t>RSS</w:t>
      </w:r>
      <w:r>
        <w:t xml:space="preserve"> лента»</w:t>
      </w:r>
    </w:p>
    <w:p w:rsidR="00191A37" w:rsidRDefault="00191A37" w:rsidP="00191A37">
      <w:pPr>
        <w:pStyle w:val="a8"/>
      </w:pPr>
      <w:r>
        <w:t xml:space="preserve"> </w:t>
      </w:r>
      <w:r w:rsidRPr="00DF4219">
        <w:t xml:space="preserve"> </w:t>
      </w:r>
      <w:r>
        <w:t xml:space="preserve">По нажатию на кнопку </w:t>
      </w:r>
      <w:r w:rsidRPr="00B121C4">
        <w:rPr>
          <w:b/>
        </w:rPr>
        <w:t>«Подписаться»</w:t>
      </w:r>
      <w:r>
        <w:t xml:space="preserve"> отобразится окно «Подписка на ленту новостей»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_Ref315191429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16</w:t>
      </w:r>
      <w:r w:rsidR="004B4BAF">
        <w:fldChar w:fldCharType="end"/>
      </w:r>
      <w:r>
        <w:t xml:space="preserve">). Следует также нажать кнопку </w:t>
      </w:r>
      <w:r w:rsidRPr="00B121C4">
        <w:rPr>
          <w:b/>
        </w:rPr>
        <w:t>«Подписаться»</w:t>
      </w:r>
      <w:r>
        <w:t xml:space="preserve">. После данного шага в браузере отобразится </w:t>
      </w:r>
      <w:r>
        <w:rPr>
          <w:lang w:val="en-US"/>
        </w:rPr>
        <w:t>RSS</w:t>
      </w:r>
      <w:r>
        <w:t xml:space="preserve"> поток, по нажатию на который будут отображаться новости Технологического портала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_Ref315191912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17</w:t>
      </w:r>
      <w:r w:rsidR="004B4BAF">
        <w:fldChar w:fldCharType="end"/>
      </w:r>
      <w:r>
        <w:t>).</w:t>
      </w:r>
    </w:p>
    <w:p w:rsidR="00191A37" w:rsidRDefault="00191A37" w:rsidP="00191A37">
      <w:pPr>
        <w:pStyle w:val="a4"/>
        <w:keepNext/>
      </w:pPr>
      <w:r>
        <w:rPr>
          <w:noProof/>
        </w:rPr>
        <w:lastRenderedPageBreak/>
        <w:drawing>
          <wp:inline distT="0" distB="0" distL="0" distR="0">
            <wp:extent cx="3322955" cy="121666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55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28" w:name="_Ref315191429"/>
      <w:r>
        <w:t xml:space="preserve">Рисунок </w:t>
      </w:r>
      <w:fldSimple w:instr=" SEQ Рисунок \* ARABIC ">
        <w:r w:rsidR="00196E98">
          <w:rPr>
            <w:noProof/>
          </w:rPr>
          <w:t>16</w:t>
        </w:r>
      </w:fldSimple>
      <w:bookmarkEnd w:id="28"/>
      <w:r>
        <w:t>. Окно «Подписка на ленту новостей»</w:t>
      </w:r>
    </w:p>
    <w:p w:rsidR="00191A37" w:rsidRDefault="00191A37" w:rsidP="00191A37">
      <w:pPr>
        <w:pStyle w:val="a4"/>
        <w:keepNext/>
      </w:pPr>
      <w:r>
        <w:rPr>
          <w:noProof/>
        </w:rPr>
        <w:drawing>
          <wp:inline distT="0" distB="0" distL="0" distR="0">
            <wp:extent cx="3420745" cy="3175635"/>
            <wp:effectExtent l="1905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745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29" w:name="_Ref315191912"/>
      <w:r>
        <w:t xml:space="preserve">Рисунок </w:t>
      </w:r>
      <w:fldSimple w:instr=" SEQ Рисунок \* ARABIC ">
        <w:r w:rsidR="00196E98">
          <w:rPr>
            <w:noProof/>
          </w:rPr>
          <w:t>17</w:t>
        </w:r>
      </w:fldSimple>
      <w:bookmarkEnd w:id="29"/>
      <w:r>
        <w:t xml:space="preserve">. Отображение </w:t>
      </w:r>
      <w:r>
        <w:rPr>
          <w:lang w:val="en-US"/>
        </w:rPr>
        <w:t>RSS</w:t>
      </w:r>
      <w:r>
        <w:t xml:space="preserve"> канала в браузере</w:t>
      </w:r>
    </w:p>
    <w:p w:rsidR="00191A37" w:rsidRPr="00A6290F" w:rsidRDefault="00191A37" w:rsidP="00191A37">
      <w:pPr>
        <w:pStyle w:val="a8"/>
      </w:pPr>
      <w:r>
        <w:t xml:space="preserve">Почтовый клиент </w:t>
      </w:r>
      <w:r>
        <w:rPr>
          <w:lang w:val="en-US"/>
        </w:rPr>
        <w:t>Microsoft</w:t>
      </w:r>
      <w:r w:rsidRPr="00036B33">
        <w:t xml:space="preserve"> </w:t>
      </w:r>
      <w:r>
        <w:rPr>
          <w:lang w:val="en-US"/>
        </w:rPr>
        <w:t>Outlook</w:t>
      </w:r>
      <w:r>
        <w:t xml:space="preserve"> так же поддерживает автоматический сбор сообщений из </w:t>
      </w:r>
      <w:r>
        <w:rPr>
          <w:lang w:val="en-US"/>
        </w:rPr>
        <w:t>RSS</w:t>
      </w:r>
      <w:r w:rsidRPr="00036B33">
        <w:t>-</w:t>
      </w:r>
      <w:r>
        <w:t xml:space="preserve">каналов. Чтобы подписаться на новый канал, следует в </w:t>
      </w:r>
      <w:r>
        <w:rPr>
          <w:lang w:val="en-US"/>
        </w:rPr>
        <w:t>Microsoft</w:t>
      </w:r>
      <w:r w:rsidRPr="00036B33">
        <w:t xml:space="preserve"> </w:t>
      </w:r>
      <w:r>
        <w:rPr>
          <w:lang w:val="en-US"/>
        </w:rPr>
        <w:t>Outlook</w:t>
      </w:r>
      <w:r>
        <w:t xml:space="preserve"> нажать правой кнопкой мыши по разделу «</w:t>
      </w:r>
      <w:r>
        <w:rPr>
          <w:lang w:val="en-US"/>
        </w:rPr>
        <w:t>RSS</w:t>
      </w:r>
      <w:r>
        <w:t xml:space="preserve">-каналы»,  выбрать пункт «Добавить новый </w:t>
      </w:r>
      <w:r>
        <w:rPr>
          <w:lang w:val="en-US"/>
        </w:rPr>
        <w:t>RSS</w:t>
      </w:r>
      <w:r>
        <w:t>-</w:t>
      </w:r>
      <w:r>
        <w:lastRenderedPageBreak/>
        <w:t xml:space="preserve">канал…». В появившемся окне требуется ввести адрес </w:t>
      </w:r>
      <w:r>
        <w:rPr>
          <w:lang w:val="en-US"/>
        </w:rPr>
        <w:t>RSS</w:t>
      </w:r>
      <w:r>
        <w:t xml:space="preserve">-ленты Технологического портала: </w:t>
      </w:r>
      <w:hyperlink r:id="rId28" w:history="1">
        <w:r w:rsidRPr="00815EAC">
          <w:rPr>
            <w:rStyle w:val="ab"/>
          </w:rPr>
          <w:t>http://smev.gosuslugi.ru/portal/api/event/rss</w:t>
        </w:r>
      </w:hyperlink>
      <w:r>
        <w:t xml:space="preserve"> и нажать кнопку «Добавить»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_Ref315193365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19</w:t>
      </w:r>
      <w:r w:rsidR="004B4BAF">
        <w:fldChar w:fldCharType="end"/>
      </w:r>
      <w:r>
        <w:t>).  После данного шага в разделе «</w:t>
      </w:r>
      <w:r>
        <w:rPr>
          <w:lang w:val="en-US"/>
        </w:rPr>
        <w:t>RSS</w:t>
      </w:r>
      <w:r>
        <w:t xml:space="preserve">-каналы» отобразится новая папка «Новости Техпортала» (см. </w:t>
      </w:r>
      <w:r w:rsidR="004B4BAF">
        <w:fldChar w:fldCharType="begin"/>
      </w:r>
      <w:r>
        <w:instrText xml:space="preserve"> REF _Ref315193861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20</w:t>
      </w:r>
      <w:r w:rsidR="004B4BAF">
        <w:fldChar w:fldCharType="end"/>
      </w:r>
      <w:r>
        <w:t>).</w:t>
      </w:r>
    </w:p>
    <w:p w:rsidR="00191A37" w:rsidRDefault="00191A37" w:rsidP="00191A37">
      <w:pPr>
        <w:pStyle w:val="a4"/>
        <w:keepNext/>
      </w:pPr>
      <w:r>
        <w:rPr>
          <w:noProof/>
        </w:rPr>
        <w:drawing>
          <wp:inline distT="0" distB="0" distL="0" distR="0">
            <wp:extent cx="3861435" cy="4180205"/>
            <wp:effectExtent l="1905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r>
        <w:t xml:space="preserve">Рисунок </w:t>
      </w:r>
      <w:fldSimple w:instr=" SEQ Рисунок \* ARABIC ">
        <w:r w:rsidR="00196E98">
          <w:rPr>
            <w:noProof/>
          </w:rPr>
          <w:t>18</w:t>
        </w:r>
      </w:fldSimple>
      <w:r>
        <w:t xml:space="preserve">. Добавление нового </w:t>
      </w:r>
      <w:r>
        <w:rPr>
          <w:lang w:val="en-US"/>
        </w:rPr>
        <w:t>RSS</w:t>
      </w:r>
      <w:r w:rsidRPr="00036B33">
        <w:t>-</w:t>
      </w:r>
      <w:r>
        <w:t xml:space="preserve">канала в </w:t>
      </w:r>
      <w:r>
        <w:rPr>
          <w:lang w:val="en-US"/>
        </w:rPr>
        <w:t>Microsoft</w:t>
      </w:r>
      <w:r w:rsidRPr="00F22559">
        <w:t xml:space="preserve"> </w:t>
      </w:r>
      <w:r>
        <w:rPr>
          <w:lang w:val="en-US"/>
        </w:rPr>
        <w:t>Outlook</w:t>
      </w:r>
    </w:p>
    <w:p w:rsidR="00191A37" w:rsidRDefault="00191A37" w:rsidP="00191A37">
      <w:pPr>
        <w:pStyle w:val="a4"/>
        <w:keepNext/>
      </w:pPr>
      <w:r>
        <w:rPr>
          <w:noProof/>
        </w:rPr>
        <w:lastRenderedPageBreak/>
        <w:drawing>
          <wp:inline distT="0" distB="0" distL="0" distR="0">
            <wp:extent cx="3951605" cy="1175385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30" w:name="_Ref315193365"/>
      <w:r>
        <w:t xml:space="preserve">Рисунок </w:t>
      </w:r>
      <w:fldSimple w:instr=" SEQ Рисунок \* ARABIC ">
        <w:r w:rsidR="00196E98">
          <w:rPr>
            <w:noProof/>
          </w:rPr>
          <w:t>19</w:t>
        </w:r>
      </w:fldSimple>
      <w:bookmarkEnd w:id="30"/>
      <w:r>
        <w:t xml:space="preserve">. Создание </w:t>
      </w:r>
      <w:r>
        <w:rPr>
          <w:lang w:val="en-US"/>
        </w:rPr>
        <w:t>RSS</w:t>
      </w:r>
      <w:r>
        <w:t xml:space="preserve">-канала в </w:t>
      </w:r>
      <w:r>
        <w:rPr>
          <w:lang w:val="en-US"/>
        </w:rPr>
        <w:t>Microsoft</w:t>
      </w:r>
      <w:r w:rsidRPr="00F22559">
        <w:t xml:space="preserve"> </w:t>
      </w:r>
      <w:r>
        <w:rPr>
          <w:lang w:val="en-US"/>
        </w:rPr>
        <w:t>Outlook</w:t>
      </w:r>
    </w:p>
    <w:p w:rsidR="00191A37" w:rsidRDefault="00191A37" w:rsidP="00191A37">
      <w:pPr>
        <w:pStyle w:val="a4"/>
      </w:pPr>
      <w:r>
        <w:rPr>
          <w:noProof/>
        </w:rPr>
        <w:drawing>
          <wp:inline distT="0" distB="0" distL="0" distR="0">
            <wp:extent cx="6474460" cy="3004185"/>
            <wp:effectExtent l="1905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Pr="00A6290F" w:rsidRDefault="00191A37" w:rsidP="00191A37">
      <w:pPr>
        <w:pStyle w:val="a4"/>
      </w:pPr>
      <w:bookmarkStart w:id="31" w:name="_Ref315193861"/>
      <w:r>
        <w:t xml:space="preserve">Рисунок </w:t>
      </w:r>
      <w:fldSimple w:instr=" SEQ Рисунок \* ARABIC ">
        <w:r w:rsidR="00196E98">
          <w:rPr>
            <w:noProof/>
          </w:rPr>
          <w:t>20</w:t>
        </w:r>
      </w:fldSimple>
      <w:bookmarkEnd w:id="31"/>
      <w:r>
        <w:t xml:space="preserve">. Отображение </w:t>
      </w:r>
      <w:r>
        <w:rPr>
          <w:lang w:val="en-US"/>
        </w:rPr>
        <w:t>RSS</w:t>
      </w:r>
      <w:r>
        <w:t xml:space="preserve"> канала в </w:t>
      </w:r>
      <w:r>
        <w:rPr>
          <w:lang w:val="en-US"/>
        </w:rPr>
        <w:t>Microsoft</w:t>
      </w:r>
      <w:r w:rsidRPr="00F22559">
        <w:t xml:space="preserve"> </w:t>
      </w:r>
      <w:r>
        <w:rPr>
          <w:lang w:val="en-US"/>
        </w:rPr>
        <w:t>Outlook</w:t>
      </w:r>
    </w:p>
    <w:p w:rsidR="00191A37" w:rsidRPr="00DF4219" w:rsidRDefault="00191A37" w:rsidP="00191A37">
      <w:pPr>
        <w:pStyle w:val="a8"/>
      </w:pPr>
    </w:p>
    <w:p w:rsidR="00191A37" w:rsidRDefault="00191A37" w:rsidP="00951434">
      <w:pPr>
        <w:pStyle w:val="11"/>
      </w:pPr>
      <w:bookmarkStart w:id="32" w:name="_Toc295999656"/>
      <w:bookmarkStart w:id="33" w:name="_Toc315354805"/>
      <w:bookmarkStart w:id="34" w:name="_Toc328996840"/>
      <w:r>
        <w:lastRenderedPageBreak/>
        <w:t>Часто задаваемые вопросы</w:t>
      </w:r>
      <w:bookmarkEnd w:id="32"/>
      <w:bookmarkEnd w:id="33"/>
      <w:bookmarkEnd w:id="34"/>
    </w:p>
    <w:p w:rsidR="00191A37" w:rsidRDefault="00191A37" w:rsidP="00191A37">
      <w:pPr>
        <w:pStyle w:val="a8"/>
      </w:pPr>
      <w:r>
        <w:t xml:space="preserve">Данный раздел содержит перечень часто задаваемых вопросов пользователей и ответы на них. </w:t>
      </w:r>
    </w:p>
    <w:p w:rsidR="00191A37" w:rsidRDefault="00191A37" w:rsidP="00191A37">
      <w:pPr>
        <w:pStyle w:val="a8"/>
      </w:pPr>
      <w:r>
        <w:t xml:space="preserve">Для того чтобы перейти в раздел и найти ответ на интересующий вопрос </w:t>
      </w:r>
      <w:r w:rsidRPr="00B708F8">
        <w:t>необходимо выполнить следующие действия</w:t>
      </w:r>
      <w:r>
        <w:t>:</w:t>
      </w:r>
    </w:p>
    <w:p w:rsidR="00191A37" w:rsidRDefault="00191A37" w:rsidP="00191A37">
      <w:pPr>
        <w:pStyle w:val="10"/>
        <w:numPr>
          <w:ilvl w:val="0"/>
          <w:numId w:val="6"/>
        </w:numPr>
      </w:pPr>
      <w:r>
        <w:t>Нажмите на интересующий Вас вопрос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_Ref306376140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21</w:t>
      </w:r>
      <w:r w:rsidR="004B4BAF">
        <w:fldChar w:fldCharType="end"/>
      </w:r>
      <w:r>
        <w:t>). Откроется ответ на выбранный вопрос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_Ref306376047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22</w:t>
      </w:r>
      <w:r w:rsidR="004B4BAF">
        <w:fldChar w:fldCharType="end"/>
      </w:r>
      <w:r>
        <w:t>).</w:t>
      </w:r>
    </w:p>
    <w:p w:rsidR="00191A37" w:rsidRDefault="00191A37" w:rsidP="00191A37">
      <w:pPr>
        <w:pStyle w:val="10"/>
        <w:numPr>
          <w:ilvl w:val="0"/>
          <w:numId w:val="0"/>
        </w:numPr>
        <w:ind w:left="56"/>
        <w:jc w:val="center"/>
      </w:pPr>
      <w:r>
        <w:rPr>
          <w:noProof/>
        </w:rPr>
        <w:drawing>
          <wp:inline distT="0" distB="0" distL="0" distR="0">
            <wp:extent cx="1977127" cy="2370678"/>
            <wp:effectExtent l="19050" t="0" r="4073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127" cy="237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5"/>
      </w:pPr>
      <w:bookmarkStart w:id="35" w:name="_Ref306376140"/>
      <w:r>
        <w:t xml:space="preserve">Рисунок </w:t>
      </w:r>
      <w:fldSimple w:instr=" SEQ Рисунок \* ARABIC ">
        <w:r w:rsidR="00196E98">
          <w:rPr>
            <w:noProof/>
          </w:rPr>
          <w:t>21</w:t>
        </w:r>
      </w:fldSimple>
      <w:bookmarkEnd w:id="35"/>
      <w:r>
        <w:t>. Часто задаваемые вопросы</w:t>
      </w:r>
    </w:p>
    <w:p w:rsidR="00191A37" w:rsidRDefault="00191A37" w:rsidP="00191A37">
      <w:pPr>
        <w:pStyle w:val="10"/>
        <w:numPr>
          <w:ilvl w:val="0"/>
          <w:numId w:val="0"/>
        </w:numPr>
        <w:ind w:left="56"/>
      </w:pPr>
      <w:r>
        <w:rPr>
          <w:noProof/>
        </w:rPr>
        <w:lastRenderedPageBreak/>
        <w:drawing>
          <wp:inline distT="0" distB="0" distL="0" distR="0">
            <wp:extent cx="6152648" cy="3004185"/>
            <wp:effectExtent l="19050" t="0" r="502" b="0"/>
            <wp:docPr id="17" name="Рисунок 17" descr="ответ за часто задаваемый вопро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ответ за часто задаваемый вопрос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648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5"/>
      </w:pPr>
      <w:bookmarkStart w:id="36" w:name="_Ref306376047"/>
      <w:r>
        <w:t xml:space="preserve">Рисунок </w:t>
      </w:r>
      <w:fldSimple w:instr=" SEQ Рисунок \* ARABIC ">
        <w:r w:rsidR="00196E98">
          <w:rPr>
            <w:noProof/>
          </w:rPr>
          <w:t>22</w:t>
        </w:r>
      </w:fldSimple>
      <w:bookmarkEnd w:id="36"/>
      <w:r>
        <w:t>. Ответ на часто задаваемый вопрос</w:t>
      </w:r>
    </w:p>
    <w:p w:rsidR="00191A37" w:rsidRDefault="00191A37" w:rsidP="00191A37">
      <w:pPr>
        <w:pStyle w:val="10"/>
      </w:pPr>
      <w:r>
        <w:t xml:space="preserve">Для возврата на Главную страницу нажмите кнопку </w:t>
      </w:r>
      <w:r w:rsidRPr="00475D79">
        <w:rPr>
          <w:b/>
        </w:rPr>
        <w:t>«На главную»</w:t>
      </w:r>
      <w:r>
        <w:t xml:space="preserve"> или кнопку </w:t>
      </w:r>
      <w:r w:rsidRPr="00A561A3">
        <w:rPr>
          <w:b/>
        </w:rPr>
        <w:t>«Назад»</w:t>
      </w:r>
      <w:r>
        <w:rPr>
          <w:b/>
        </w:rPr>
        <w:t xml:space="preserve"> </w:t>
      </w:r>
      <w:r w:rsidRPr="00313677">
        <w:t>(</w:t>
      </w:r>
      <w:proofErr w:type="gramStart"/>
      <w:r w:rsidRPr="00313677">
        <w:t>см</w:t>
      </w:r>
      <w:proofErr w:type="gramEnd"/>
      <w:r w:rsidRPr="00313677">
        <w:t xml:space="preserve">. </w:t>
      </w:r>
      <w:r w:rsidR="004B4BAF">
        <w:fldChar w:fldCharType="begin"/>
      </w:r>
      <w:r>
        <w:instrText xml:space="preserve"> REF _Ref306376047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22</w:t>
      </w:r>
      <w:r w:rsidR="004B4BAF">
        <w:fldChar w:fldCharType="end"/>
      </w:r>
      <w:r w:rsidRPr="00313677">
        <w:t>).</w:t>
      </w:r>
    </w:p>
    <w:p w:rsidR="00191A37" w:rsidRDefault="00191A37" w:rsidP="00951434">
      <w:pPr>
        <w:pStyle w:val="11"/>
      </w:pPr>
      <w:bookmarkStart w:id="37" w:name="_Toc295999657"/>
      <w:bookmarkStart w:id="38" w:name="_Toc315354806"/>
      <w:bookmarkStart w:id="39" w:name="_Toc328996841"/>
      <w:r>
        <w:lastRenderedPageBreak/>
        <w:t>Раздел «</w:t>
      </w:r>
      <w:r w:rsidR="000F15DF" w:rsidRPr="000F15DF">
        <w:t>Федеральные сервисы</w:t>
      </w:r>
      <w:r>
        <w:t>»</w:t>
      </w:r>
      <w:bookmarkEnd w:id="37"/>
      <w:bookmarkEnd w:id="38"/>
      <w:bookmarkEnd w:id="39"/>
    </w:p>
    <w:p w:rsidR="00191A37" w:rsidRDefault="00191A37" w:rsidP="00191A37">
      <w:pPr>
        <w:pStyle w:val="a8"/>
      </w:pPr>
      <w:r>
        <w:t>Данный раздел содержит информацию о сервисах федеральных органов исполнительно</w:t>
      </w:r>
      <w:r w:rsidR="008E3D43">
        <w:t xml:space="preserve">й власти, зарегистрированных в </w:t>
      </w:r>
      <w:r>
        <w:t>СМЭВ.</w:t>
      </w:r>
    </w:p>
    <w:p w:rsidR="00191A37" w:rsidRDefault="00191A37" w:rsidP="00191A37">
      <w:pPr>
        <w:pStyle w:val="a8"/>
      </w:pPr>
      <w:r>
        <w:t xml:space="preserve">Для того чтобы перейти в раздел нажмите на кнопку </w:t>
      </w:r>
      <w:r w:rsidRPr="00D11711">
        <w:rPr>
          <w:b/>
        </w:rPr>
        <w:t>«Федеральны</w:t>
      </w:r>
      <w:r w:rsidR="00AE01D1">
        <w:rPr>
          <w:b/>
        </w:rPr>
        <w:t>е сервисы</w:t>
      </w:r>
      <w:r w:rsidRPr="00D11711">
        <w:rPr>
          <w:b/>
        </w:rPr>
        <w:t>»</w:t>
      </w:r>
      <w:r>
        <w:t xml:space="preserve"> на Главной странице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_Ref306377160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23</w:t>
      </w:r>
      <w:r w:rsidR="004B4BAF">
        <w:fldChar w:fldCharType="end"/>
      </w:r>
      <w:r>
        <w:t xml:space="preserve">). </w:t>
      </w:r>
    </w:p>
    <w:p w:rsidR="00191A37" w:rsidRDefault="00191A37" w:rsidP="00191A37">
      <w:pPr>
        <w:pStyle w:val="a5"/>
      </w:pPr>
      <w:r>
        <w:rPr>
          <w:noProof/>
        </w:rPr>
        <w:drawing>
          <wp:inline distT="0" distB="0" distL="0" distR="0">
            <wp:extent cx="6482715" cy="544644"/>
            <wp:effectExtent l="19050" t="0" r="0" b="0"/>
            <wp:docPr id="18" name="Рисунок 18" descr="выбор федер у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выбор федер уров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54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40" w:name="_Ref306377160"/>
      <w:r>
        <w:t xml:space="preserve">Рисунок </w:t>
      </w:r>
      <w:fldSimple w:instr=" SEQ Рисунок \* ARABIC ">
        <w:r w:rsidR="00196E98">
          <w:rPr>
            <w:noProof/>
          </w:rPr>
          <w:t>23</w:t>
        </w:r>
      </w:fldSimple>
      <w:bookmarkEnd w:id="40"/>
      <w:r>
        <w:t>. Главная страница</w:t>
      </w:r>
    </w:p>
    <w:p w:rsidR="008E3D43" w:rsidRPr="00640010" w:rsidRDefault="00191A37" w:rsidP="008E3D43">
      <w:pPr>
        <w:pStyle w:val="a8"/>
        <w:rPr>
          <w:spacing w:val="-6"/>
        </w:rPr>
      </w:pPr>
      <w:r w:rsidRPr="00640010">
        <w:rPr>
          <w:spacing w:val="-6"/>
        </w:rPr>
        <w:t>Откроется страница раздела с перечнем электронных сервисов в виде таблицы (</w:t>
      </w:r>
      <w:proofErr w:type="gramStart"/>
      <w:r w:rsidRPr="00640010">
        <w:rPr>
          <w:spacing w:val="-6"/>
        </w:rPr>
        <w:t>см</w:t>
      </w:r>
      <w:proofErr w:type="gramEnd"/>
      <w:r w:rsidRPr="00640010">
        <w:rPr>
          <w:spacing w:val="-6"/>
        </w:rPr>
        <w:t xml:space="preserve">. </w:t>
      </w:r>
      <w:fldSimple w:instr=" REF _Ref306377185 \h  \* MERGEFORMAT ">
        <w:r w:rsidR="00CC13E3" w:rsidRPr="00CC13E3">
          <w:rPr>
            <w:spacing w:val="-6"/>
          </w:rPr>
          <w:t xml:space="preserve">Рисунок </w:t>
        </w:r>
        <w:r w:rsidR="00CC13E3" w:rsidRPr="00CC13E3">
          <w:rPr>
            <w:noProof/>
            <w:spacing w:val="-6"/>
          </w:rPr>
          <w:t>24</w:t>
        </w:r>
      </w:fldSimple>
      <w:r w:rsidRPr="00640010">
        <w:rPr>
          <w:spacing w:val="-6"/>
        </w:rPr>
        <w:t>).</w:t>
      </w:r>
    </w:p>
    <w:p w:rsidR="00191A37" w:rsidRDefault="00191A37" w:rsidP="00191A37">
      <w:pPr>
        <w:pStyle w:val="a7"/>
      </w:pPr>
      <w:r>
        <w:t>Каждому электронному сервису соответствуют следующие параметры:</w:t>
      </w:r>
    </w:p>
    <w:p w:rsidR="00191A37" w:rsidRDefault="00191A37" w:rsidP="00191A37">
      <w:pPr>
        <w:pStyle w:val="1"/>
      </w:pPr>
      <w:r>
        <w:t>Владелец электронного сервиса;</w:t>
      </w:r>
    </w:p>
    <w:p w:rsidR="00191A37" w:rsidRDefault="00191A37" w:rsidP="00191A37">
      <w:pPr>
        <w:pStyle w:val="1"/>
      </w:pPr>
      <w:r>
        <w:t>Идентификатор сервиса в СМЭВ;</w:t>
      </w:r>
    </w:p>
    <w:p w:rsidR="00191A37" w:rsidRDefault="00191A37" w:rsidP="00191A37">
      <w:pPr>
        <w:pStyle w:val="1"/>
      </w:pPr>
      <w:r>
        <w:t>Краткое наименование сервиса;</w:t>
      </w:r>
    </w:p>
    <w:p w:rsidR="00191A37" w:rsidRDefault="00191A37" w:rsidP="00191A37">
      <w:pPr>
        <w:pStyle w:val="1"/>
      </w:pPr>
      <w:r>
        <w:t>Наименование сервиса (полное);</w:t>
      </w:r>
    </w:p>
    <w:p w:rsidR="00191A37" w:rsidRPr="00E04C10" w:rsidRDefault="00191A37" w:rsidP="00191A37">
      <w:pPr>
        <w:pStyle w:val="1"/>
      </w:pPr>
      <w:r>
        <w:t>Доступность сервиса:</w:t>
      </w:r>
    </w:p>
    <w:p w:rsidR="00191A37" w:rsidRDefault="00191A37" w:rsidP="00191A37">
      <w:pPr>
        <w:pStyle w:val="1"/>
      </w:pPr>
      <w:r>
        <w:t>Режим работы;</w:t>
      </w:r>
    </w:p>
    <w:p w:rsidR="00191A37" w:rsidRDefault="00191A37" w:rsidP="00191A37">
      <w:pPr>
        <w:pStyle w:val="1"/>
      </w:pPr>
      <w:r>
        <w:t>Область применения.</w:t>
      </w:r>
    </w:p>
    <w:p w:rsidR="00191A37" w:rsidRDefault="00191A37" w:rsidP="00191A37">
      <w:pPr>
        <w:jc w:val="center"/>
      </w:pPr>
      <w:r>
        <w:rPr>
          <w:noProof/>
        </w:rPr>
        <w:lastRenderedPageBreak/>
        <w:drawing>
          <wp:inline distT="0" distB="0" distL="0" distR="0">
            <wp:extent cx="6269990" cy="1951493"/>
            <wp:effectExtent l="19050" t="0" r="0" b="0"/>
            <wp:docPr id="19" name="Рисунок 19" descr="федеральный уровень главн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федеральный уровень главная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195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41" w:name="_Ref306377185"/>
      <w:r>
        <w:t xml:space="preserve">Рисунок </w:t>
      </w:r>
      <w:fldSimple w:instr=" SEQ Рисунок \* ARABIC ">
        <w:r w:rsidR="00196E98">
          <w:rPr>
            <w:noProof/>
          </w:rPr>
          <w:t>24</w:t>
        </w:r>
      </w:fldSimple>
      <w:bookmarkEnd w:id="41"/>
      <w:r w:rsidR="00AE01D1">
        <w:t>. Раздел «Федеральные сервисы</w:t>
      </w:r>
      <w:r>
        <w:t>»</w:t>
      </w:r>
    </w:p>
    <w:p w:rsidR="008E3D43" w:rsidRPr="00DD696F" w:rsidRDefault="008E3D43" w:rsidP="00191A37">
      <w:pPr>
        <w:pStyle w:val="a7"/>
      </w:pPr>
      <w:r>
        <w:t>По умолчанию на странице отображаются сервисы федерального уровня, размещенные на федеральном узле СМЭВ.</w:t>
      </w:r>
      <w:r w:rsidR="00562385">
        <w:t xml:space="preserve"> Чтобы посмотреть список сервисов федерального уровня, размещенных на региональном узле СМЭВ необходимо выбрать требуемый узел в поле «Узел СМЭВ» (см. </w:t>
      </w:r>
      <w:r w:rsidR="004B4BAF">
        <w:fldChar w:fldCharType="begin"/>
      </w:r>
      <w:r w:rsidR="00562385">
        <w:instrText xml:space="preserve"> REF _Ref328577513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25</w:t>
      </w:r>
      <w:r w:rsidR="004B4BAF">
        <w:fldChar w:fldCharType="end"/>
      </w:r>
      <w:r w:rsidR="00562385">
        <w:t>).</w:t>
      </w:r>
      <w:r w:rsidR="00DD696F" w:rsidRPr="00DD696F">
        <w:t xml:space="preserve"> </w:t>
      </w:r>
      <w:r w:rsidR="00DD696F">
        <w:t>Если в качестве узла СМЭВ указать «Тестовый СМЭВ», то на странице отобразится список сервисов, зарегистрированных в тестовом контуре.</w:t>
      </w:r>
    </w:p>
    <w:p w:rsidR="00562385" w:rsidRPr="00562385" w:rsidRDefault="00362D6C" w:rsidP="00562385">
      <w:pPr>
        <w:pStyle w:val="1"/>
        <w:numPr>
          <w:ilvl w:val="0"/>
          <w:numId w:val="0"/>
        </w:numPr>
        <w:ind w:left="1990"/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294005</wp:posOffset>
            </wp:positionV>
            <wp:extent cx="9244330" cy="892175"/>
            <wp:effectExtent l="19050" t="0" r="0" b="0"/>
            <wp:wrapTopAndBottom/>
            <wp:docPr id="107" name="Рисунок 106" descr="Узел СМЭ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зел СМЭВ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3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A37" w:rsidRDefault="004B4BAF" w:rsidP="00191A37">
      <w:pPr>
        <w:pStyle w:val="a7"/>
      </w:pPr>
      <w:r>
        <w:rPr>
          <w:noProof/>
        </w:rPr>
        <w:pict>
          <v:shape id="_x0000_s1043" type="#_x0000_t202" style="position:absolute;left:0;text-align:left;margin-left:21.9pt;margin-top:76.9pt;width:682.5pt;height:27pt;z-index:251703296" stroked="f">
            <v:textbox style="mso-next-textbox:#_x0000_s1043;mso-fit-shape-to-text:t" inset="0,0,0,0">
              <w:txbxContent>
                <w:p w:rsidR="002553F1" w:rsidRPr="00596636" w:rsidRDefault="002553F1" w:rsidP="00562385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42" w:name="_Ref328577513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25</w:t>
                    </w:r>
                  </w:fldSimple>
                  <w:bookmarkEnd w:id="42"/>
                  <w:r>
                    <w:t>. Узел СМЭВ</w:t>
                  </w:r>
                </w:p>
              </w:txbxContent>
            </v:textbox>
            <w10:wrap type="topAndBottom"/>
          </v:shape>
        </w:pict>
      </w:r>
      <w:r w:rsidR="00191A37">
        <w:t>Список сервисов можно отфильтровать с помощью панели фильтров вверху страницы раздела. Доступна фильтрация по следующим параметрам:</w:t>
      </w:r>
    </w:p>
    <w:p w:rsidR="00191A37" w:rsidRDefault="00191A37" w:rsidP="00191A37">
      <w:pPr>
        <w:pStyle w:val="1"/>
      </w:pPr>
      <w:r>
        <w:t>Владелец;</w:t>
      </w:r>
    </w:p>
    <w:p w:rsidR="00191A37" w:rsidRDefault="00191A37" w:rsidP="00191A37">
      <w:pPr>
        <w:pStyle w:val="1"/>
      </w:pPr>
      <w:r>
        <w:lastRenderedPageBreak/>
        <w:t>Область применения;</w:t>
      </w:r>
    </w:p>
    <w:p w:rsidR="00191A37" w:rsidRDefault="00191A37" w:rsidP="00191A37">
      <w:pPr>
        <w:pStyle w:val="1"/>
      </w:pPr>
      <w:r>
        <w:t>Идентификатор сервиса;</w:t>
      </w:r>
    </w:p>
    <w:p w:rsidR="00191A37" w:rsidRDefault="00191A37" w:rsidP="00191A37">
      <w:pPr>
        <w:pStyle w:val="1"/>
      </w:pPr>
      <w:r>
        <w:t>Наименование;</w:t>
      </w:r>
    </w:p>
    <w:p w:rsidR="00191A37" w:rsidRDefault="00191A37" w:rsidP="00191A37">
      <w:pPr>
        <w:pStyle w:val="1"/>
      </w:pPr>
      <w:r>
        <w:t>Основное назначение;</w:t>
      </w:r>
    </w:p>
    <w:p w:rsidR="00191A37" w:rsidRDefault="00191A37" w:rsidP="00191A37">
      <w:pPr>
        <w:pStyle w:val="1"/>
      </w:pPr>
      <w:r>
        <w:t>Доступность сервиса;</w:t>
      </w:r>
    </w:p>
    <w:p w:rsidR="00191A37" w:rsidRDefault="00191A37" w:rsidP="00191A37">
      <w:pPr>
        <w:pStyle w:val="1"/>
      </w:pPr>
      <w:r>
        <w:t>Ключевые слова.</w:t>
      </w:r>
    </w:p>
    <w:p w:rsidR="00191A37" w:rsidRDefault="00191A37" w:rsidP="00191A37">
      <w:pPr>
        <w:pStyle w:val="a8"/>
      </w:pPr>
      <w:r>
        <w:t>Для того чтобы отфильтровать список, следует ввести значение параметра в соответствующее поле панели фильтров (</w:t>
      </w:r>
      <w:proofErr w:type="gramStart"/>
      <w:r>
        <w:t>см</w:t>
      </w:r>
      <w:proofErr w:type="gramEnd"/>
      <w:r>
        <w:t xml:space="preserve">. </w:t>
      </w:r>
      <w:fldSimple w:instr=" REF _Ref295391278 \h  \* MERGEFORMAT ">
        <w:r w:rsidR="00196E98">
          <w:rPr>
            <w:noProof/>
          </w:rPr>
          <w:t>Рисунок</w:t>
        </w:r>
        <w:r w:rsidR="00196E98">
          <w:t xml:space="preserve"> </w:t>
        </w:r>
        <w:r w:rsidR="00196E98">
          <w:rPr>
            <w:noProof/>
          </w:rPr>
          <w:t>26</w:t>
        </w:r>
      </w:fldSimple>
      <w:r>
        <w:t>). Список сервисов будет отфильтрован по указанному значению. Одновременно на список можно наложить несколько фильтров.</w:t>
      </w:r>
    </w:p>
    <w:p w:rsidR="00191A37" w:rsidRDefault="00191A37" w:rsidP="00191A37">
      <w:pPr>
        <w:rPr>
          <w:sz w:val="26"/>
        </w:rPr>
      </w:pPr>
      <w:r>
        <w:rPr>
          <w:noProof/>
          <w:sz w:val="26"/>
        </w:rPr>
        <w:drawing>
          <wp:inline distT="0" distB="0" distL="0" distR="0">
            <wp:extent cx="6474460" cy="2015133"/>
            <wp:effectExtent l="19050" t="0" r="2540" b="0"/>
            <wp:docPr id="20" name="Рисунок 20" descr="федеральный уровень фильт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федеральный уровень фильтр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201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5"/>
        <w:rPr>
          <w:sz w:val="26"/>
        </w:rPr>
      </w:pPr>
      <w:bookmarkStart w:id="43" w:name="_Ref295391278"/>
      <w:r>
        <w:t xml:space="preserve">Рисунок </w:t>
      </w:r>
      <w:fldSimple w:instr=" SEQ Рисунок \* ARABIC ">
        <w:r w:rsidR="00196E98">
          <w:rPr>
            <w:noProof/>
          </w:rPr>
          <w:t>26</w:t>
        </w:r>
      </w:fldSimple>
      <w:bookmarkEnd w:id="43"/>
      <w:r>
        <w:t>. Фильтрация списка</w:t>
      </w:r>
    </w:p>
    <w:p w:rsidR="00191A37" w:rsidRDefault="00191A37" w:rsidP="00191A37">
      <w:pPr>
        <w:pStyle w:val="a8"/>
      </w:pPr>
      <w:r>
        <w:t xml:space="preserve">Для того чтобы отменить наложенный фильтр, следует очистить поля панели фильтров. Отобразится весь список. </w:t>
      </w:r>
    </w:p>
    <w:p w:rsidR="00191A37" w:rsidRDefault="00191A37" w:rsidP="00191A37">
      <w:pPr>
        <w:pStyle w:val="a8"/>
      </w:pPr>
      <w:r>
        <w:t>Список сервисов можно отсортировать с помощью заголовков столбцов таблицы сервисов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_Ref315194498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27</w:t>
      </w:r>
      <w:r w:rsidR="004B4BAF">
        <w:fldChar w:fldCharType="end"/>
      </w:r>
      <w:r>
        <w:t>). По нажатию на заголовок столбца таблицы список сервисов отобразится по возрастанию значений выбранного столбца. При повторном нажатии на тот же заголовок список сервисов отобразится в убывающем порядке. Доступна сортировка по всем параметрам сервисов.</w:t>
      </w:r>
    </w:p>
    <w:p w:rsidR="00191A37" w:rsidRDefault="00191A37" w:rsidP="00191A37">
      <w:pPr>
        <w:pStyle w:val="a4"/>
        <w:keepNext/>
      </w:pPr>
      <w:r>
        <w:rPr>
          <w:noProof/>
        </w:rPr>
        <w:lastRenderedPageBreak/>
        <w:drawing>
          <wp:inline distT="0" distB="0" distL="0" distR="0">
            <wp:extent cx="6474460" cy="2015133"/>
            <wp:effectExtent l="1905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201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44" w:name="_Ref315194498"/>
      <w:r>
        <w:t xml:space="preserve">Рисунок </w:t>
      </w:r>
      <w:fldSimple w:instr=" SEQ Рисунок \* ARABIC ">
        <w:r w:rsidR="00196E98">
          <w:rPr>
            <w:noProof/>
          </w:rPr>
          <w:t>27</w:t>
        </w:r>
      </w:fldSimple>
      <w:bookmarkEnd w:id="44"/>
      <w:r>
        <w:t>. Сортировка списка</w:t>
      </w:r>
    </w:p>
    <w:p w:rsidR="00191A37" w:rsidRDefault="00191A37" w:rsidP="00951434">
      <w:pPr>
        <w:pStyle w:val="11"/>
      </w:pPr>
      <w:bookmarkStart w:id="45" w:name="_Toc295999658"/>
      <w:bookmarkStart w:id="46" w:name="_Toc315354807"/>
      <w:bookmarkStart w:id="47" w:name="_Toc328996842"/>
      <w:r>
        <w:lastRenderedPageBreak/>
        <w:t>Раздел «</w:t>
      </w:r>
      <w:r w:rsidR="000F15DF" w:rsidRPr="000F15DF">
        <w:t>Региональные сервисы</w:t>
      </w:r>
      <w:r>
        <w:t>»</w:t>
      </w:r>
      <w:bookmarkEnd w:id="45"/>
      <w:bookmarkEnd w:id="46"/>
      <w:bookmarkEnd w:id="47"/>
    </w:p>
    <w:p w:rsidR="00191A37" w:rsidRDefault="00191A37" w:rsidP="00191A37">
      <w:pPr>
        <w:pStyle w:val="a8"/>
      </w:pPr>
      <w:r>
        <w:t>Данный раздел содержит информацию о сервисах органов исполнительной власти субъектов РФ, зарегистрированных на федеральном уровне СМЭВ.</w:t>
      </w:r>
    </w:p>
    <w:p w:rsidR="00191A37" w:rsidRDefault="00191A37" w:rsidP="00191A37">
      <w:pPr>
        <w:pStyle w:val="a8"/>
      </w:pPr>
      <w:r>
        <w:t>Для того чтобы перейти в раздел, следуе</w:t>
      </w:r>
      <w:r w:rsidR="00D14016">
        <w:t>т нажать на кнопку «Региональные</w:t>
      </w:r>
      <w:r>
        <w:t xml:space="preserve"> </w:t>
      </w:r>
      <w:r w:rsidR="00D14016">
        <w:t>сервисы</w:t>
      </w:r>
      <w:r>
        <w:t>» на Главной странице (</w:t>
      </w:r>
      <w:proofErr w:type="gramStart"/>
      <w:r>
        <w:t>см</w:t>
      </w:r>
      <w:proofErr w:type="gramEnd"/>
      <w:r>
        <w:t xml:space="preserve">. </w:t>
      </w:r>
      <w:fldSimple w:instr=" REF _Ref295391554 \h  \* MERGEFORMAT ">
        <w:r w:rsidR="00196E98">
          <w:t xml:space="preserve">Рисунок </w:t>
        </w:r>
        <w:r w:rsidR="00196E98">
          <w:rPr>
            <w:noProof/>
          </w:rPr>
          <w:t>28</w:t>
        </w:r>
      </w:fldSimple>
      <w:r>
        <w:t xml:space="preserve">). </w:t>
      </w:r>
    </w:p>
    <w:p w:rsidR="00191A37" w:rsidRDefault="00191A37" w:rsidP="00191A37">
      <w:pPr>
        <w:pStyle w:val="a5"/>
      </w:pPr>
      <w:r>
        <w:rPr>
          <w:noProof/>
        </w:rPr>
        <w:drawing>
          <wp:inline distT="0" distB="0" distL="0" distR="0">
            <wp:extent cx="6474460" cy="562369"/>
            <wp:effectExtent l="1905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562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48" w:name="_Ref295391554"/>
      <w:r>
        <w:t xml:space="preserve">Рисунок </w:t>
      </w:r>
      <w:fldSimple w:instr=" SEQ Рисунок \* ARABIC ">
        <w:r w:rsidR="00196E98">
          <w:rPr>
            <w:noProof/>
          </w:rPr>
          <w:t>28</w:t>
        </w:r>
      </w:fldSimple>
      <w:bookmarkEnd w:id="48"/>
      <w:r>
        <w:t>. Главная страница</w:t>
      </w:r>
    </w:p>
    <w:p w:rsidR="00191A37" w:rsidRDefault="00191A37" w:rsidP="00191A37">
      <w:pPr>
        <w:pStyle w:val="a8"/>
      </w:pPr>
      <w:r>
        <w:t>Будет открыта страница раздела с перечнем электронных сервисов в виде таблице (</w:t>
      </w:r>
      <w:proofErr w:type="gramStart"/>
      <w:r>
        <w:t>см</w:t>
      </w:r>
      <w:proofErr w:type="gramEnd"/>
      <w:r>
        <w:t xml:space="preserve">. </w:t>
      </w:r>
      <w:fldSimple w:instr=" REF _Ref295391673 \h  \* MERGEFORMAT ">
        <w:r w:rsidR="00196E98">
          <w:t xml:space="preserve">Рисунок </w:t>
        </w:r>
        <w:r w:rsidR="00196E98">
          <w:rPr>
            <w:noProof/>
          </w:rPr>
          <w:t>29</w:t>
        </w:r>
      </w:fldSimple>
      <w:r>
        <w:t>).</w:t>
      </w:r>
    </w:p>
    <w:p w:rsidR="00646744" w:rsidRDefault="00646744" w:rsidP="00646744">
      <w:pPr>
        <w:pStyle w:val="1"/>
        <w:numPr>
          <w:ilvl w:val="0"/>
          <w:numId w:val="0"/>
        </w:numPr>
        <w:ind w:left="1990"/>
      </w:pPr>
      <w:r>
        <w:rPr>
          <w:noProof/>
        </w:rPr>
        <w:drawing>
          <wp:inline distT="0" distB="0" distL="0" distR="0">
            <wp:extent cx="6474460" cy="3073927"/>
            <wp:effectExtent l="19050" t="0" r="2540" b="0"/>
            <wp:docPr id="112" name="Рисунок 23" descr="региональный уровень главн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региональный уровень главная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307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744" w:rsidRDefault="00646744" w:rsidP="00646744">
      <w:pPr>
        <w:pStyle w:val="1"/>
        <w:numPr>
          <w:ilvl w:val="0"/>
          <w:numId w:val="0"/>
        </w:numPr>
        <w:ind w:left="1990"/>
        <w:jc w:val="center"/>
      </w:pPr>
      <w:bookmarkStart w:id="49" w:name="_Ref295391673"/>
      <w:r>
        <w:t xml:space="preserve">Рисунок </w:t>
      </w:r>
      <w:fldSimple w:instr=" SEQ Рисунок \* ARABIC ">
        <w:r w:rsidR="00196E98">
          <w:rPr>
            <w:noProof/>
          </w:rPr>
          <w:t>29</w:t>
        </w:r>
      </w:fldSimple>
      <w:bookmarkEnd w:id="49"/>
      <w:r>
        <w:t>. Раздел «Региональные сервисы»</w:t>
      </w:r>
    </w:p>
    <w:p w:rsidR="00646744" w:rsidRDefault="00646744" w:rsidP="00646744">
      <w:pPr>
        <w:pStyle w:val="1"/>
        <w:numPr>
          <w:ilvl w:val="0"/>
          <w:numId w:val="0"/>
        </w:numPr>
        <w:ind w:left="1990"/>
      </w:pPr>
    </w:p>
    <w:p w:rsidR="00646744" w:rsidRDefault="00646744" w:rsidP="00646744">
      <w:pPr>
        <w:pStyle w:val="a7"/>
      </w:pPr>
      <w:r>
        <w:t>Каждому электронному сервису соответствуют следующие параметры:</w:t>
      </w:r>
    </w:p>
    <w:p w:rsidR="00646744" w:rsidRDefault="00646744" w:rsidP="00646744">
      <w:pPr>
        <w:pStyle w:val="1"/>
      </w:pPr>
      <w:r>
        <w:t>Владелец электронного сервиса;</w:t>
      </w:r>
    </w:p>
    <w:p w:rsidR="00646744" w:rsidRDefault="00646744" w:rsidP="00646744">
      <w:pPr>
        <w:pStyle w:val="1"/>
      </w:pPr>
      <w:r>
        <w:t>Идентификатор сервиса в СМЭВ;</w:t>
      </w:r>
    </w:p>
    <w:p w:rsidR="00646744" w:rsidRDefault="00646744" w:rsidP="00646744">
      <w:pPr>
        <w:pStyle w:val="1"/>
      </w:pPr>
      <w:r>
        <w:t>Краткое наименование сервиса;</w:t>
      </w:r>
    </w:p>
    <w:p w:rsidR="00646744" w:rsidRDefault="00646744" w:rsidP="00646744">
      <w:pPr>
        <w:pStyle w:val="1"/>
      </w:pPr>
      <w:r>
        <w:t>Наименование сервиса (полное);</w:t>
      </w:r>
    </w:p>
    <w:p w:rsidR="00646744" w:rsidRDefault="00646744" w:rsidP="00646744">
      <w:pPr>
        <w:pStyle w:val="1"/>
      </w:pPr>
      <w:r>
        <w:t>Доступность сервиса:</w:t>
      </w:r>
    </w:p>
    <w:p w:rsidR="00646744" w:rsidRDefault="00646744" w:rsidP="00646744">
      <w:pPr>
        <w:pStyle w:val="1"/>
      </w:pPr>
      <w:r>
        <w:t>Режим работы;</w:t>
      </w:r>
    </w:p>
    <w:p w:rsidR="00646744" w:rsidRDefault="00646744" w:rsidP="00646744">
      <w:pPr>
        <w:pStyle w:val="1"/>
      </w:pPr>
      <w:r>
        <w:t>Область применения;</w:t>
      </w:r>
    </w:p>
    <w:p w:rsidR="00646744" w:rsidRDefault="00646744" w:rsidP="00646744">
      <w:pPr>
        <w:pStyle w:val="1"/>
      </w:pPr>
      <w:r>
        <w:t>Категория сведений</w:t>
      </w:r>
    </w:p>
    <w:p w:rsidR="00646744" w:rsidRDefault="00646744" w:rsidP="00646744">
      <w:pPr>
        <w:pStyle w:val="1"/>
      </w:pPr>
      <w:r>
        <w:t>Регион.</w:t>
      </w:r>
    </w:p>
    <w:p w:rsidR="00DD696F" w:rsidRPr="00DD696F" w:rsidRDefault="00646744" w:rsidP="00DD696F">
      <w:pPr>
        <w:pStyle w:val="a7"/>
      </w:pPr>
      <w:r>
        <w:t xml:space="preserve">По умолчанию на странице отображаются сервисы регионального уровня, размещенные на федеральном узле СМЭВ. Чтобы посмотреть список сервисов регионального уровня, размещенных на региональном узле СМЭВ необходимо выбрать требуемый узел в поле «Узел СМЭВ» (см. </w:t>
      </w:r>
      <w:fldSimple w:instr=" REF _Ref328578260 \h  \* MERGEFORMAT ">
        <w:r w:rsidR="00196E98">
          <w:t>Рисунок 30</w:t>
        </w:r>
      </w:fldSimple>
      <w:r>
        <w:t>).</w:t>
      </w:r>
      <w:r w:rsidR="00DD696F">
        <w:t xml:space="preserve"> Если в качестве узла СМЭВ указать «Тестовый СМЭВ», то на странице отобразится список сервисов, зарегистрированных в тестовом контуре.</w:t>
      </w:r>
    </w:p>
    <w:p w:rsidR="00646744" w:rsidRDefault="00646744" w:rsidP="00646744">
      <w:pPr>
        <w:pStyle w:val="a7"/>
      </w:pPr>
    </w:p>
    <w:p w:rsidR="00646744" w:rsidRDefault="00646744" w:rsidP="00646744">
      <w:pPr>
        <w:pStyle w:val="1"/>
        <w:numPr>
          <w:ilvl w:val="0"/>
          <w:numId w:val="0"/>
        </w:numPr>
        <w:ind w:left="1990"/>
      </w:pPr>
    </w:p>
    <w:p w:rsidR="00191A37" w:rsidRDefault="004B4BAF" w:rsidP="00191A37">
      <w:pPr>
        <w:pStyle w:val="a7"/>
      </w:pPr>
      <w:r>
        <w:rPr>
          <w:noProof/>
        </w:rPr>
        <w:lastRenderedPageBreak/>
        <w:pict>
          <v:shape id="_x0000_s1046" type="#_x0000_t202" style="position:absolute;left:0;text-align:left;margin-left:-14.1pt;margin-top:85.65pt;width:727.9pt;height:.05pt;z-index:251708416" stroked="f">
            <v:textbox style="mso-next-textbox:#_x0000_s1046;mso-fit-shape-to-text:t" inset="0,0,0,0">
              <w:txbxContent>
                <w:p w:rsidR="002553F1" w:rsidRPr="001647CB" w:rsidRDefault="002553F1" w:rsidP="00646744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50" w:name="_Ref328578260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30</w:t>
                    </w:r>
                  </w:fldSimple>
                  <w:bookmarkEnd w:id="50"/>
                  <w:r>
                    <w:t>. Узел СМЭВ</w:t>
                  </w:r>
                </w:p>
              </w:txbxContent>
            </v:textbox>
            <w10:wrap type="topAndBottom"/>
          </v:shape>
        </w:pict>
      </w:r>
      <w:r w:rsidR="00646744"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-179070</wp:posOffset>
            </wp:positionH>
            <wp:positionV relativeFrom="paragraph">
              <wp:posOffset>127635</wp:posOffset>
            </wp:positionV>
            <wp:extent cx="9244330" cy="902970"/>
            <wp:effectExtent l="19050" t="0" r="0" b="0"/>
            <wp:wrapTopAndBottom/>
            <wp:docPr id="113" name="Рисунок 108" descr="Узел СМЭВ_регио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зел СМЭВ_регион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3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A37">
        <w:t>Список сервисов можно отфильтровать с помощью панели фильтров вверху страницы раздела. Доступна фильтрация по следующим параметрам:</w:t>
      </w:r>
    </w:p>
    <w:p w:rsidR="00191A37" w:rsidRDefault="00191A37" w:rsidP="00191A37">
      <w:pPr>
        <w:pStyle w:val="1"/>
      </w:pPr>
      <w:r>
        <w:t>Владелец;</w:t>
      </w:r>
    </w:p>
    <w:p w:rsidR="00191A37" w:rsidRDefault="00191A37" w:rsidP="00191A37">
      <w:pPr>
        <w:pStyle w:val="1"/>
      </w:pPr>
      <w:r>
        <w:t>Область применения;</w:t>
      </w:r>
    </w:p>
    <w:p w:rsidR="00191A37" w:rsidRDefault="00191A37" w:rsidP="00191A37">
      <w:pPr>
        <w:pStyle w:val="1"/>
      </w:pPr>
      <w:r>
        <w:t>Регион</w:t>
      </w:r>
      <w:r w:rsidR="00D14016">
        <w:t xml:space="preserve"> сервиса</w:t>
      </w:r>
      <w:r>
        <w:t>;</w:t>
      </w:r>
    </w:p>
    <w:p w:rsidR="00191A37" w:rsidRDefault="00191A37" w:rsidP="00191A37">
      <w:pPr>
        <w:pStyle w:val="1"/>
      </w:pPr>
      <w:r>
        <w:t>Идентификатор сервиса;</w:t>
      </w:r>
    </w:p>
    <w:p w:rsidR="00191A37" w:rsidRDefault="00191A37" w:rsidP="00191A37">
      <w:pPr>
        <w:pStyle w:val="1"/>
      </w:pPr>
      <w:r>
        <w:t>Наименование;</w:t>
      </w:r>
    </w:p>
    <w:p w:rsidR="00191A37" w:rsidRDefault="00D14016" w:rsidP="00191A37">
      <w:pPr>
        <w:pStyle w:val="1"/>
      </w:pPr>
      <w:r>
        <w:t>Категория сведений</w:t>
      </w:r>
      <w:r w:rsidR="00191A37">
        <w:t>;</w:t>
      </w:r>
    </w:p>
    <w:p w:rsidR="00191A37" w:rsidRDefault="00191A37" w:rsidP="00191A37">
      <w:pPr>
        <w:pStyle w:val="1"/>
      </w:pPr>
      <w:r>
        <w:t>Доступность сервиса;</w:t>
      </w:r>
    </w:p>
    <w:p w:rsidR="00191A37" w:rsidRDefault="00191A37" w:rsidP="00191A37">
      <w:pPr>
        <w:pStyle w:val="1"/>
      </w:pPr>
      <w:r>
        <w:t>Ключевые слова.</w:t>
      </w:r>
    </w:p>
    <w:p w:rsidR="00191A37" w:rsidRPr="00B5689E" w:rsidRDefault="00191A37" w:rsidP="00191A37">
      <w:pPr>
        <w:pStyle w:val="a8"/>
      </w:pPr>
      <w:r>
        <w:t>Для того чтобы отфильтровать список, следует ввести значение параметра в соответствующее поле панели фильтров (</w:t>
      </w:r>
      <w:proofErr w:type="gramStart"/>
      <w:r>
        <w:t>см</w:t>
      </w:r>
      <w:proofErr w:type="gramEnd"/>
      <w:r>
        <w:t xml:space="preserve">. </w:t>
      </w:r>
      <w:fldSimple w:instr=" REF _Ref295391730 \h  \* MERGEFORMAT ">
        <w:r w:rsidR="00196E98">
          <w:t xml:space="preserve">Рисунок </w:t>
        </w:r>
        <w:r w:rsidR="00196E98">
          <w:rPr>
            <w:noProof/>
          </w:rPr>
          <w:t>31</w:t>
        </w:r>
      </w:fldSimple>
      <w:r>
        <w:t>). Список сервисов будет отфильтрован по указанному значению. Одновременно на список можно наложить несколько фильтров.</w:t>
      </w:r>
    </w:p>
    <w:p w:rsidR="00191A37" w:rsidRDefault="00191A37" w:rsidP="00191A37">
      <w:pPr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6474460" cy="3073927"/>
            <wp:effectExtent l="19050" t="0" r="2540" b="0"/>
            <wp:docPr id="24" name="Рисунок 24" descr="региональный уровень фильт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региональный уровень фильтр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60" cy="307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jc w:val="center"/>
        <w:rPr>
          <w:sz w:val="26"/>
        </w:rPr>
      </w:pPr>
      <w:bookmarkStart w:id="51" w:name="_Ref295391730"/>
      <w:r>
        <w:t xml:space="preserve">Рисунок </w:t>
      </w:r>
      <w:fldSimple w:instr=" SEQ Рисунок \* ARABIC ">
        <w:r w:rsidR="00196E98">
          <w:rPr>
            <w:noProof/>
          </w:rPr>
          <w:t>31</w:t>
        </w:r>
      </w:fldSimple>
      <w:bookmarkEnd w:id="51"/>
      <w:r>
        <w:t>. Фильтрация списка</w:t>
      </w:r>
    </w:p>
    <w:p w:rsidR="00191A37" w:rsidRDefault="00191A37" w:rsidP="00191A37">
      <w:pPr>
        <w:pStyle w:val="a8"/>
      </w:pPr>
      <w:r>
        <w:t>Для того чтобы отменить наложенный фильтр, следует очистить поля панели фильтров.</w:t>
      </w:r>
    </w:p>
    <w:p w:rsidR="00191A37" w:rsidRDefault="00191A37" w:rsidP="00191A37">
      <w:pPr>
        <w:pStyle w:val="a8"/>
        <w:ind w:firstLine="0"/>
      </w:pPr>
      <w:r>
        <w:t xml:space="preserve">Отобразится весь список. </w:t>
      </w:r>
    </w:p>
    <w:p w:rsidR="00191A37" w:rsidRDefault="00191A37" w:rsidP="00191A37">
      <w:pPr>
        <w:pStyle w:val="a8"/>
      </w:pPr>
      <w:r>
        <w:t>Список сервисов можно отсортировать с помощью заголовков столбцов таблицы сервисов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_Ref315195636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32</w:t>
      </w:r>
      <w:r w:rsidR="004B4BAF">
        <w:fldChar w:fldCharType="end"/>
      </w:r>
      <w:r>
        <w:t>). По нажатию на заголовок столбца таблицы список сервисов отобразится по возрастанию значений выбранного столбца. При повторном нажатии на тот же заголовок список сервисов отобразится в убывающем порядке. Доступна сортировка по всем параметрам сервисов.</w:t>
      </w:r>
    </w:p>
    <w:p w:rsidR="00191A37" w:rsidRDefault="00191A37" w:rsidP="00191A37">
      <w:pPr>
        <w:pStyle w:val="a4"/>
        <w:keepNext/>
      </w:pPr>
      <w:r>
        <w:rPr>
          <w:noProof/>
        </w:rPr>
        <w:lastRenderedPageBreak/>
        <w:drawing>
          <wp:inline distT="0" distB="0" distL="0" distR="0">
            <wp:extent cx="6465323" cy="3069590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323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52" w:name="_Ref315195636"/>
      <w:r>
        <w:t xml:space="preserve">Рисунок </w:t>
      </w:r>
      <w:fldSimple w:instr=" SEQ Рисунок \* ARABIC ">
        <w:r w:rsidR="00196E98">
          <w:rPr>
            <w:noProof/>
          </w:rPr>
          <w:t>32</w:t>
        </w:r>
      </w:fldSimple>
      <w:bookmarkEnd w:id="52"/>
      <w:r>
        <w:t>. Сортировка списка</w:t>
      </w:r>
    </w:p>
    <w:p w:rsidR="00191A37" w:rsidRDefault="00191A37" w:rsidP="00191A37">
      <w:pPr>
        <w:pStyle w:val="a8"/>
        <w:ind w:firstLine="0"/>
      </w:pPr>
    </w:p>
    <w:p w:rsidR="00191A37" w:rsidRPr="00E27C62" w:rsidRDefault="00191A37" w:rsidP="00951434">
      <w:pPr>
        <w:pStyle w:val="11"/>
      </w:pPr>
      <w:bookmarkStart w:id="53" w:name="_Toc315354808"/>
      <w:bookmarkStart w:id="54" w:name="_Toc328996843"/>
      <w:r w:rsidRPr="00E27C62">
        <w:lastRenderedPageBreak/>
        <w:t>Просмотр детальной информации по сервису</w:t>
      </w:r>
      <w:bookmarkEnd w:id="53"/>
      <w:bookmarkEnd w:id="54"/>
    </w:p>
    <w:p w:rsidR="00191A37" w:rsidRDefault="00D9678E" w:rsidP="00191A37">
      <w:pPr>
        <w:pStyle w:val="a8"/>
      </w:pPr>
      <w:r>
        <w:t>Для того</w:t>
      </w:r>
      <w:r w:rsidR="00191A37">
        <w:t xml:space="preserve"> чтобы просмотреть детальную информацию по сервису Федерального или Регионального уровня</w:t>
      </w:r>
      <w:r>
        <w:t>,</w:t>
      </w:r>
      <w:r w:rsidR="00191A37">
        <w:t xml:space="preserve"> следует в перечне сервисов перейти по ссылке Идентификатора сервиса (</w:t>
      </w:r>
      <w:proofErr w:type="gramStart"/>
      <w:r w:rsidR="00191A37">
        <w:t>см</w:t>
      </w:r>
      <w:proofErr w:type="gramEnd"/>
      <w:r w:rsidR="00191A37">
        <w:t xml:space="preserve">. </w:t>
      </w:r>
      <w:r w:rsidR="004B4BAF">
        <w:fldChar w:fldCharType="begin"/>
      </w:r>
      <w:r w:rsidR="00191A37">
        <w:instrText xml:space="preserve"> REF _Ref315195680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33</w:t>
      </w:r>
      <w:r w:rsidR="004B4BAF">
        <w:fldChar w:fldCharType="end"/>
      </w:r>
      <w:r w:rsidR="00191A37">
        <w:t>).</w:t>
      </w:r>
    </w:p>
    <w:p w:rsidR="00191A37" w:rsidRDefault="00191A37" w:rsidP="00191A37">
      <w:pPr>
        <w:pStyle w:val="a5"/>
      </w:pPr>
      <w:r>
        <w:rPr>
          <w:noProof/>
        </w:rPr>
        <w:drawing>
          <wp:inline distT="0" distB="0" distL="0" distR="0">
            <wp:extent cx="6482715" cy="174479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15" cy="174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jc w:val="center"/>
      </w:pPr>
      <w:bookmarkStart w:id="55" w:name="_Ref315195680"/>
      <w:bookmarkStart w:id="56" w:name="_Ref306804026"/>
      <w:r>
        <w:t xml:space="preserve">Рисунок </w:t>
      </w:r>
      <w:fldSimple w:instr=" SEQ Рисунок \* ARABIC ">
        <w:r w:rsidR="00196E98">
          <w:rPr>
            <w:noProof/>
          </w:rPr>
          <w:t>33</w:t>
        </w:r>
      </w:fldSimple>
      <w:bookmarkEnd w:id="55"/>
      <w:r>
        <w:t xml:space="preserve">. </w:t>
      </w:r>
      <w:bookmarkEnd w:id="56"/>
      <w:r>
        <w:t>Ссылка на идентификатор сервиса</w:t>
      </w:r>
    </w:p>
    <w:p w:rsidR="00191A37" w:rsidRDefault="00191A37" w:rsidP="00191A37">
      <w:pPr>
        <w:pStyle w:val="a7"/>
      </w:pPr>
      <w:r>
        <w:t>Будет открыта страница паспорта сервиса с тремя информационными блоками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_Ref315195715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34</w:t>
      </w:r>
      <w:r w:rsidR="004B4BAF">
        <w:fldChar w:fldCharType="end"/>
      </w:r>
      <w:r>
        <w:t>):</w:t>
      </w:r>
    </w:p>
    <w:p w:rsidR="00191A37" w:rsidRPr="00E27C62" w:rsidRDefault="00191A37" w:rsidP="00191A37">
      <w:pPr>
        <w:pStyle w:val="1"/>
      </w:pPr>
      <w:r w:rsidRPr="00E27C62">
        <w:t>Общая информация;</w:t>
      </w:r>
    </w:p>
    <w:p w:rsidR="00191A37" w:rsidRPr="00E27C62" w:rsidRDefault="00191A37" w:rsidP="00191A37">
      <w:pPr>
        <w:pStyle w:val="1"/>
      </w:pPr>
      <w:r w:rsidRPr="00E27C62">
        <w:t>Операции;</w:t>
      </w:r>
    </w:p>
    <w:p w:rsidR="00191A37" w:rsidRPr="00E27C62" w:rsidRDefault="00191A37" w:rsidP="00191A37">
      <w:pPr>
        <w:pStyle w:val="1"/>
      </w:pPr>
      <w:r w:rsidRPr="00E27C62">
        <w:t>Реестр прав доступа.</w:t>
      </w:r>
    </w:p>
    <w:p w:rsidR="00191A37" w:rsidRDefault="00191A37" w:rsidP="00191A37">
      <w:pPr>
        <w:pStyle w:val="a7"/>
      </w:pPr>
      <w:r>
        <w:t>В блоке общей информации отображаются атрибуты паспорта (незаполненные атрибуты не отображаются):</w:t>
      </w:r>
    </w:p>
    <w:p w:rsidR="00191A37" w:rsidRDefault="00191A37" w:rsidP="00191A37">
      <w:pPr>
        <w:pStyle w:val="1"/>
      </w:pPr>
      <w:r>
        <w:t>Наименование</w:t>
      </w:r>
    </w:p>
    <w:p w:rsidR="00191A37" w:rsidRDefault="00191A37" w:rsidP="00191A37">
      <w:pPr>
        <w:pStyle w:val="1"/>
      </w:pPr>
      <w:r>
        <w:t>Краткое наименование</w:t>
      </w:r>
    </w:p>
    <w:p w:rsidR="00191A37" w:rsidRDefault="00191A37" w:rsidP="00191A37">
      <w:pPr>
        <w:pStyle w:val="1"/>
      </w:pPr>
      <w:r>
        <w:t>Основное назначение</w:t>
      </w:r>
    </w:p>
    <w:p w:rsidR="00191A37" w:rsidRDefault="00191A37" w:rsidP="00191A37">
      <w:pPr>
        <w:pStyle w:val="1"/>
      </w:pPr>
      <w:r>
        <w:t>Информационная система, предоставляющая электронный сервис.</w:t>
      </w:r>
    </w:p>
    <w:p w:rsidR="00191A37" w:rsidRDefault="00191A37" w:rsidP="00191A37">
      <w:pPr>
        <w:pStyle w:val="1"/>
      </w:pPr>
      <w:r>
        <w:t>Наименование</w:t>
      </w:r>
    </w:p>
    <w:p w:rsidR="00191A37" w:rsidRDefault="00191A37" w:rsidP="00191A37">
      <w:pPr>
        <w:pStyle w:val="1"/>
      </w:pPr>
      <w:r>
        <w:lastRenderedPageBreak/>
        <w:t>Краткое наименование</w:t>
      </w:r>
    </w:p>
    <w:p w:rsidR="00191A37" w:rsidRDefault="00191A37" w:rsidP="00191A37">
      <w:pPr>
        <w:pStyle w:val="1"/>
      </w:pPr>
      <w:r>
        <w:t>Область использования</w:t>
      </w:r>
    </w:p>
    <w:p w:rsidR="00191A37" w:rsidRDefault="00191A37" w:rsidP="00191A37">
      <w:pPr>
        <w:pStyle w:val="1"/>
      </w:pPr>
      <w:r>
        <w:t>Режим доступности</w:t>
      </w:r>
    </w:p>
    <w:p w:rsidR="00191A37" w:rsidRDefault="00191A37" w:rsidP="00191A37">
      <w:pPr>
        <w:pStyle w:val="1"/>
      </w:pPr>
      <w:r>
        <w:t>Организация владелец (наименование, краткое наименование)</w:t>
      </w:r>
    </w:p>
    <w:p w:rsidR="00191A37" w:rsidRDefault="00191A37" w:rsidP="00191A37">
      <w:pPr>
        <w:pStyle w:val="1"/>
      </w:pPr>
      <w:r>
        <w:t>Оператор информационной системы (наименование, краткое наименование)</w:t>
      </w:r>
    </w:p>
    <w:p w:rsidR="00191A37" w:rsidRDefault="00191A37" w:rsidP="00191A37">
      <w:pPr>
        <w:pStyle w:val="1"/>
      </w:pPr>
      <w:r>
        <w:t>Версия</w:t>
      </w:r>
    </w:p>
    <w:p w:rsidR="00191A37" w:rsidRDefault="00191A37" w:rsidP="00191A37">
      <w:pPr>
        <w:pStyle w:val="1"/>
      </w:pPr>
      <w:r>
        <w:t>Режим работы сервиса</w:t>
      </w:r>
    </w:p>
    <w:p w:rsidR="00191A37" w:rsidRDefault="00191A37" w:rsidP="00191A37">
      <w:pPr>
        <w:pStyle w:val="1"/>
      </w:pPr>
      <w:r>
        <w:t>Дата регистрации</w:t>
      </w:r>
    </w:p>
    <w:p w:rsidR="00191A37" w:rsidRDefault="00191A37" w:rsidP="00191A37">
      <w:pPr>
        <w:pStyle w:val="1"/>
      </w:pPr>
      <w:r>
        <w:t>Адрес в СМЭВ</w:t>
      </w:r>
    </w:p>
    <w:p w:rsidR="00191A37" w:rsidRDefault="00191A37" w:rsidP="00191A37">
      <w:pPr>
        <w:pStyle w:val="1"/>
      </w:pPr>
      <w:r>
        <w:t>Руководство пользователя</w:t>
      </w:r>
    </w:p>
    <w:p w:rsidR="00191A37" w:rsidRDefault="00191A37" w:rsidP="00191A37">
      <w:pPr>
        <w:pStyle w:val="a7"/>
      </w:pPr>
      <w:r>
        <w:t>В блоке «Операции» отображается операции (методы) данного сервиса:</w:t>
      </w:r>
    </w:p>
    <w:p w:rsidR="00191A37" w:rsidRDefault="00191A37" w:rsidP="00191A37">
      <w:pPr>
        <w:pStyle w:val="1"/>
      </w:pPr>
      <w:r>
        <w:t>Порядковый номер операции</w:t>
      </w:r>
    </w:p>
    <w:p w:rsidR="00191A37" w:rsidRDefault="00191A37" w:rsidP="00191A37">
      <w:pPr>
        <w:pStyle w:val="1"/>
      </w:pPr>
      <w:r>
        <w:t>Код операции</w:t>
      </w:r>
    </w:p>
    <w:p w:rsidR="00191A37" w:rsidRDefault="00191A37" w:rsidP="00191A37">
      <w:pPr>
        <w:pStyle w:val="1"/>
      </w:pPr>
      <w:r>
        <w:t>Наименование операции</w:t>
      </w:r>
    </w:p>
    <w:p w:rsidR="00191A37" w:rsidRDefault="00191A37" w:rsidP="00191A37">
      <w:pPr>
        <w:pStyle w:val="1"/>
      </w:pPr>
      <w:r>
        <w:t>Тип параметра</w:t>
      </w:r>
    </w:p>
    <w:p w:rsidR="00191A37" w:rsidRDefault="00191A37" w:rsidP="00191A37">
      <w:pPr>
        <w:pStyle w:val="1"/>
      </w:pPr>
      <w:r>
        <w:t>Наименование параметра</w:t>
      </w:r>
    </w:p>
    <w:p w:rsidR="00191A37" w:rsidRDefault="00191A37" w:rsidP="00191A37">
      <w:pPr>
        <w:pStyle w:val="a8"/>
      </w:pPr>
      <w:r>
        <w:t>В блоке «Реестр прав доступа» отображается информация о потребителях, которым предоставлен доступ к этому сервису в разрезе операций.</w:t>
      </w:r>
    </w:p>
    <w:p w:rsidR="00191A37" w:rsidRDefault="00191A37" w:rsidP="00191A37">
      <w:pPr>
        <w:pStyle w:val="a5"/>
        <w:keepNext/>
      </w:pPr>
      <w:r>
        <w:rPr>
          <w:noProof/>
        </w:rPr>
        <w:lastRenderedPageBreak/>
        <w:drawing>
          <wp:inline distT="0" distB="0" distL="0" distR="0">
            <wp:extent cx="6034551" cy="5290457"/>
            <wp:effectExtent l="19050" t="0" r="4299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833" cy="529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A37" w:rsidRPr="00122125" w:rsidRDefault="00191A37" w:rsidP="00191A37">
      <w:pPr>
        <w:pStyle w:val="a4"/>
      </w:pPr>
      <w:bookmarkStart w:id="57" w:name="_Ref315195715"/>
      <w:r>
        <w:t xml:space="preserve">Рисунок </w:t>
      </w:r>
      <w:fldSimple w:instr=" SEQ Рисунок \* ARABIC ">
        <w:r w:rsidR="00196E98">
          <w:rPr>
            <w:noProof/>
          </w:rPr>
          <w:t>34</w:t>
        </w:r>
      </w:fldSimple>
      <w:bookmarkEnd w:id="57"/>
      <w:r>
        <w:t>. Паспорт сервиса</w:t>
      </w:r>
    </w:p>
    <w:p w:rsidR="006B2863" w:rsidRDefault="004B4BAF" w:rsidP="00951434">
      <w:pPr>
        <w:pStyle w:val="11"/>
      </w:pPr>
      <w:r>
        <w:rPr>
          <w:noProof/>
        </w:rPr>
        <w:lastRenderedPageBreak/>
        <w:pict>
          <v:shape id="_x0000_s1048" type="#_x0000_t202" style="position:absolute;left:0;text-align:left;margin-left:1.35pt;margin-top:350.55pt;width:728.05pt;height:.05pt;z-index:251712512" stroked="f">
            <v:textbox style="mso-next-textbox:#_x0000_s1048;mso-fit-shape-to-text:t" inset="0,0,0,0">
              <w:txbxContent>
                <w:p w:rsidR="004B4BAF" w:rsidRDefault="002553F1">
                  <w:pPr>
                    <w:pStyle w:val="a4"/>
                  </w:pPr>
                  <w:bookmarkStart w:id="58" w:name="_Ref328996813"/>
                  <w:r>
                    <w:rPr>
                      <w:rFonts w:hint="eastAsia"/>
                    </w:rPr>
                    <w:t>Рисунок</w:t>
                  </w:r>
                  <w:r>
                    <w:t xml:space="preserve"> </w:t>
                  </w:r>
                  <w:r w:rsidR="004B4BAF">
                    <w:fldChar w:fldCharType="begin"/>
                  </w:r>
                  <w:r>
                    <w:instrText xml:space="preserve"> SEQ Рисунок \* ARABIC </w:instrText>
                  </w:r>
                  <w:r w:rsidR="004B4BAF">
                    <w:fldChar w:fldCharType="separate"/>
                  </w:r>
                  <w:r>
                    <w:rPr>
                      <w:noProof/>
                    </w:rPr>
                    <w:t>35</w:t>
                  </w:r>
                  <w:r w:rsidR="004B4BAF">
                    <w:fldChar w:fldCharType="end"/>
                  </w:r>
                  <w:bookmarkEnd w:id="58"/>
                  <w:r>
                    <w:t>. Главная страница</w:t>
                  </w:r>
                </w:p>
              </w:txbxContent>
            </v:textbox>
            <w10:wrap type="topAndBottom"/>
          </v:shape>
        </w:pict>
      </w:r>
      <w:r w:rsidR="00362D6C"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1684655</wp:posOffset>
            </wp:positionV>
            <wp:extent cx="9246235" cy="2710180"/>
            <wp:effectExtent l="19050" t="0" r="0" b="0"/>
            <wp:wrapTopAndBottom/>
            <wp:docPr id="23" name="Рисунок 22" descr="После_авто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сле_автор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23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9" w:name="_Toc328996844"/>
      <w:r w:rsidR="006B2863">
        <w:t>Работа с заявками на Технологическом портале</w:t>
      </w:r>
      <w:bookmarkEnd w:id="59"/>
    </w:p>
    <w:p w:rsidR="006B2863" w:rsidRDefault="006B2863" w:rsidP="00951434">
      <w:pPr>
        <w:pStyle w:val="21"/>
      </w:pPr>
      <w:bookmarkStart w:id="60" w:name="_Toc328996845"/>
      <w:r>
        <w:t>Начало работы с заявками на Технологическом портале</w:t>
      </w:r>
      <w:bookmarkEnd w:id="60"/>
    </w:p>
    <w:p w:rsidR="006B2863" w:rsidRDefault="00666B98" w:rsidP="00666B98">
      <w:pPr>
        <w:pStyle w:val="a8"/>
      </w:pPr>
      <w:r>
        <w:t>Для работы с заявками необходимо иметь права доступа к функционалу подачи заявок на Технологическом портале</w:t>
      </w:r>
      <w:r>
        <w:rPr>
          <w:rStyle w:val="af6"/>
        </w:rPr>
        <w:footnoteReference w:id="2"/>
      </w:r>
      <w:r>
        <w:t xml:space="preserve">.  </w:t>
      </w:r>
    </w:p>
    <w:p w:rsidR="00666B98" w:rsidRDefault="00666B98" w:rsidP="00666B98">
      <w:pPr>
        <w:pStyle w:val="a8"/>
      </w:pPr>
      <w:r>
        <w:t>После авторизации пользователя с правами доступа к функционалу подачи заявок главная страница Технологического портала примет вид</w:t>
      </w:r>
      <w:r w:rsidR="00C72066">
        <w:t xml:space="preserve"> (</w:t>
      </w:r>
      <w:proofErr w:type="gramStart"/>
      <w:r w:rsidR="00C72066">
        <w:t>см</w:t>
      </w:r>
      <w:proofErr w:type="gramEnd"/>
      <w:r w:rsidR="00C72066">
        <w:t xml:space="preserve">. </w:t>
      </w:r>
      <w:r w:rsidR="004B4BAF">
        <w:fldChar w:fldCharType="begin"/>
      </w:r>
      <w:r w:rsidR="00196E98">
        <w:instrText xml:space="preserve"> REF _Ref328996813 \h </w:instrText>
      </w:r>
      <w:r w:rsidR="004B4BAF">
        <w:fldChar w:fldCharType="separate"/>
      </w:r>
      <w:r w:rsidR="00196E98">
        <w:rPr>
          <w:rFonts w:hint="eastAsia"/>
        </w:rPr>
        <w:t>Рисунок</w:t>
      </w:r>
      <w:r w:rsidR="00196E98">
        <w:t xml:space="preserve"> </w:t>
      </w:r>
      <w:r w:rsidR="00196E98">
        <w:rPr>
          <w:noProof/>
        </w:rPr>
        <w:t>35</w:t>
      </w:r>
      <w:r w:rsidR="004B4BAF">
        <w:fldChar w:fldCharType="end"/>
      </w:r>
      <w:r w:rsidR="00C72066">
        <w:t>)</w:t>
      </w:r>
      <w:r>
        <w:t>.</w:t>
      </w:r>
      <w:r w:rsidR="00C72066">
        <w:t xml:space="preserve"> </w:t>
      </w:r>
    </w:p>
    <w:p w:rsidR="00C72066" w:rsidRDefault="00C72066" w:rsidP="00666B98">
      <w:pPr>
        <w:pStyle w:val="a8"/>
      </w:pPr>
    </w:p>
    <w:p w:rsidR="00666B98" w:rsidRDefault="00C0475B" w:rsidP="00666B98">
      <w:pPr>
        <w:pStyle w:val="a8"/>
      </w:pPr>
      <w:r>
        <w:t xml:space="preserve">Для просмотра списка заявок доступных для подачи нажмите кнопку </w:t>
      </w:r>
      <w:r w:rsidR="00137AB6" w:rsidRPr="00137AB6">
        <w:rPr>
          <w:noProof/>
        </w:rPr>
        <w:drawing>
          <wp:inline distT="0" distB="0" distL="0" distR="0">
            <wp:extent cx="142875" cy="142875"/>
            <wp:effectExtent l="19050" t="0" r="9525" b="0"/>
            <wp:docPr id="48" name="Рисунок 26" descr="развернуть_главная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звернуть_главная.bmp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B6">
        <w:t xml:space="preserve"> в блоке «Электронные заявки» (</w:t>
      </w:r>
      <w:proofErr w:type="gramStart"/>
      <w:r w:rsidR="00137AB6">
        <w:t>см</w:t>
      </w:r>
      <w:proofErr w:type="gramEnd"/>
      <w:r w:rsidR="00137AB6">
        <w:t xml:space="preserve">. </w:t>
      </w:r>
      <w:r w:rsidR="004B4BAF">
        <w:fldChar w:fldCharType="begin"/>
      </w:r>
      <w:r w:rsidR="00807963">
        <w:instrText xml:space="preserve"> REF _Ref328386653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36</w:t>
      </w:r>
      <w:r w:rsidR="004B4BAF">
        <w:fldChar w:fldCharType="end"/>
      </w:r>
      <w:r w:rsidR="00137AB6">
        <w:t xml:space="preserve">) </w:t>
      </w:r>
      <w:r w:rsidR="00807963">
        <w:t>.</w:t>
      </w:r>
    </w:p>
    <w:p w:rsidR="00137AB6" w:rsidRDefault="00A67BEB" w:rsidP="00666B98">
      <w:pPr>
        <w:pStyle w:val="a8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2832100</wp:posOffset>
            </wp:positionH>
            <wp:positionV relativeFrom="paragraph">
              <wp:posOffset>353695</wp:posOffset>
            </wp:positionV>
            <wp:extent cx="2686685" cy="2362200"/>
            <wp:effectExtent l="19050" t="0" r="0" b="0"/>
            <wp:wrapTopAndBottom/>
            <wp:docPr id="56" name="Рисунок 54" descr="Макет_Подача_заяв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ет_Подача_заявок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6B98" w:rsidRPr="006B2863" w:rsidRDefault="004B4BAF" w:rsidP="00666B98">
      <w:pPr>
        <w:pStyle w:val="a8"/>
      </w:pPr>
      <w:r>
        <w:rPr>
          <w:noProof/>
        </w:rPr>
        <w:pict>
          <v:shape id="_x0000_s1031" type="#_x0000_t202" style="position:absolute;left:0;text-align:left;margin-left:222.7pt;margin-top:200pt;width:212.55pt;height:.05pt;z-index:251679744" stroked="f">
            <v:textbox style="mso-next-textbox:#_x0000_s1031;mso-fit-shape-to-text:t" inset="0,0,0,0">
              <w:txbxContent>
                <w:p w:rsidR="002553F1" w:rsidRPr="00B67D90" w:rsidRDefault="002553F1" w:rsidP="00137AB6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61" w:name="_Ref328386653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36</w:t>
                    </w:r>
                  </w:fldSimple>
                  <w:bookmarkEnd w:id="61"/>
                  <w:r>
                    <w:t xml:space="preserve"> Список заявок</w:t>
                  </w:r>
                </w:p>
              </w:txbxContent>
            </v:textbox>
            <w10:wrap type="topAndBottom"/>
          </v:shape>
        </w:pict>
      </w:r>
    </w:p>
    <w:p w:rsidR="00191A37" w:rsidRDefault="00191A37" w:rsidP="00951434">
      <w:pPr>
        <w:pStyle w:val="21"/>
      </w:pPr>
      <w:bookmarkStart w:id="62" w:name="_Toc328996846"/>
      <w:r>
        <w:t>Подача заявок</w:t>
      </w:r>
      <w:bookmarkEnd w:id="62"/>
    </w:p>
    <w:p w:rsidR="00191A37" w:rsidRPr="00391C9D" w:rsidRDefault="00191A37" w:rsidP="00191A37">
      <w:pPr>
        <w:pStyle w:val="a8"/>
      </w:pPr>
      <w:r>
        <w:t>Для подачи заявки необходимо нажать на название соответствующей заявки, размещенное в блоке «</w:t>
      </w:r>
      <w:r w:rsidR="00137AB6">
        <w:t xml:space="preserve">Электронные </w:t>
      </w:r>
      <w:r>
        <w:t>заявки». После чего вы будете переведены на страницу с формой заявки.</w:t>
      </w:r>
      <w:r w:rsidR="00137AB6" w:rsidRPr="00137AB6">
        <w:rPr>
          <w:noProof/>
        </w:rPr>
        <w:t xml:space="preserve"> </w:t>
      </w:r>
    </w:p>
    <w:p w:rsidR="00191A37" w:rsidRPr="00513640" w:rsidRDefault="00191A37" w:rsidP="00951434">
      <w:pPr>
        <w:pStyle w:val="3"/>
        <w:ind w:left="0"/>
      </w:pPr>
      <w:bookmarkStart w:id="63" w:name="_Toc328996847"/>
      <w:r>
        <w:lastRenderedPageBreak/>
        <w:t>Общие правила заполнения полей форм заявок</w:t>
      </w:r>
      <w:bookmarkEnd w:id="63"/>
    </w:p>
    <w:p w:rsidR="00191A37" w:rsidRDefault="00191A37" w:rsidP="00191A37">
      <w:pPr>
        <w:pStyle w:val="4"/>
        <w:numPr>
          <w:ilvl w:val="0"/>
          <w:numId w:val="0"/>
        </w:numPr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 xml:space="preserve">Форма заявки представляет собой набор  полей для заполнения. Поля бывают </w:t>
      </w:r>
      <w:r w:rsidR="00A40386">
        <w:rPr>
          <w:rFonts w:ascii="Times New Roman" w:hAnsi="Times New Roman"/>
          <w:b w:val="0"/>
        </w:rPr>
        <w:t xml:space="preserve">следующих </w:t>
      </w:r>
      <w:r>
        <w:rPr>
          <w:rFonts w:ascii="Times New Roman" w:hAnsi="Times New Roman"/>
          <w:b w:val="0"/>
        </w:rPr>
        <w:t>типов:</w:t>
      </w:r>
    </w:p>
    <w:p w:rsidR="00191A37" w:rsidRDefault="00191A37" w:rsidP="00191A37">
      <w:pPr>
        <w:pStyle w:val="4"/>
        <w:numPr>
          <w:ilvl w:val="0"/>
          <w:numId w:val="17"/>
        </w:numPr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563880</wp:posOffset>
            </wp:positionH>
            <wp:positionV relativeFrom="paragraph">
              <wp:posOffset>279400</wp:posOffset>
            </wp:positionV>
            <wp:extent cx="7991475" cy="300355"/>
            <wp:effectExtent l="19050" t="0" r="9525" b="0"/>
            <wp:wrapTopAndBottom/>
            <wp:docPr id="28" name="Рисунок 8" descr="Обычное пол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бычное поле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0"/>
        </w:rPr>
        <w:t>Обычные поля</w:t>
      </w:r>
    </w:p>
    <w:p w:rsidR="00191A37" w:rsidRDefault="00191A37" w:rsidP="00191A37">
      <w:pPr>
        <w:pStyle w:val="4"/>
        <w:numPr>
          <w:ilvl w:val="0"/>
          <w:numId w:val="0"/>
        </w:numPr>
        <w:ind w:left="720"/>
        <w:rPr>
          <w:rFonts w:ascii="Times New Roman" w:hAnsi="Times New Roman"/>
          <w:b w:val="0"/>
        </w:rPr>
      </w:pPr>
    </w:p>
    <w:p w:rsidR="00191A37" w:rsidRDefault="00191A37" w:rsidP="00191A37">
      <w:pPr>
        <w:pStyle w:val="4"/>
        <w:numPr>
          <w:ilvl w:val="0"/>
          <w:numId w:val="17"/>
        </w:numPr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563880</wp:posOffset>
            </wp:positionH>
            <wp:positionV relativeFrom="paragraph">
              <wp:posOffset>365760</wp:posOffset>
            </wp:positionV>
            <wp:extent cx="7997825" cy="293370"/>
            <wp:effectExtent l="19050" t="0" r="3175" b="0"/>
            <wp:wrapTopAndBottom/>
            <wp:docPr id="29" name="Рисунок 9" descr="поле с выпадающим списко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е с выпадающим списком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782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0"/>
        </w:rPr>
        <w:t>Поля с выпадающим списком</w:t>
      </w:r>
    </w:p>
    <w:p w:rsidR="00191A37" w:rsidRDefault="00191A37" w:rsidP="00191A37">
      <w:pPr>
        <w:pStyle w:val="4"/>
        <w:numPr>
          <w:ilvl w:val="0"/>
          <w:numId w:val="0"/>
        </w:numPr>
        <w:ind w:left="720"/>
        <w:rPr>
          <w:rFonts w:ascii="Times New Roman" w:hAnsi="Times New Roman"/>
          <w:b w:val="0"/>
        </w:rPr>
      </w:pPr>
    </w:p>
    <w:p w:rsidR="00A40386" w:rsidRDefault="00A40386" w:rsidP="00191A37">
      <w:pPr>
        <w:pStyle w:val="4"/>
        <w:numPr>
          <w:ilvl w:val="0"/>
          <w:numId w:val="17"/>
        </w:numPr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>Поля для ввода даты</w:t>
      </w:r>
    </w:p>
    <w:p w:rsidR="00A40386" w:rsidRDefault="00D67901" w:rsidP="00A40386">
      <w:pPr>
        <w:pStyle w:val="af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eastAsia="ru-RU"/>
        </w:rPr>
        <w:drawing>
          <wp:inline distT="0" distB="0" distL="0" distR="0">
            <wp:extent cx="7962900" cy="257175"/>
            <wp:effectExtent l="19050" t="0" r="0" b="0"/>
            <wp:docPr id="60" name="Рисунок 59" descr="Поле_для_ввода_даты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е_для_ввода_даты.bmp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4"/>
        <w:numPr>
          <w:ilvl w:val="0"/>
          <w:numId w:val="17"/>
        </w:numPr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563880</wp:posOffset>
            </wp:positionH>
            <wp:positionV relativeFrom="paragraph">
              <wp:posOffset>399415</wp:posOffset>
            </wp:positionV>
            <wp:extent cx="7994650" cy="293370"/>
            <wp:effectExtent l="19050" t="0" r="6350" b="0"/>
            <wp:wrapTopAndBottom/>
            <wp:docPr id="30" name="Рисунок 10" descr="поле для загрузки фай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е для загрузки файлов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0"/>
        </w:rPr>
        <w:t>Поля для загрузки файлов</w:t>
      </w:r>
    </w:p>
    <w:p w:rsidR="00191A37" w:rsidRDefault="00191A37" w:rsidP="00A40386">
      <w:pPr>
        <w:pStyle w:val="4"/>
        <w:numPr>
          <w:ilvl w:val="0"/>
          <w:numId w:val="0"/>
        </w:numPr>
        <w:ind w:left="720"/>
        <w:rPr>
          <w:rFonts w:ascii="Times New Roman" w:hAnsi="Times New Roman"/>
          <w:b w:val="0"/>
        </w:rPr>
      </w:pPr>
    </w:p>
    <w:p w:rsidR="00A40386" w:rsidRDefault="00A40386" w:rsidP="00191A37">
      <w:pPr>
        <w:pStyle w:val="4"/>
        <w:numPr>
          <w:ilvl w:val="0"/>
          <w:numId w:val="0"/>
        </w:numPr>
        <w:rPr>
          <w:rFonts w:ascii="Times New Roman" w:hAnsi="Times New Roman"/>
          <w:b w:val="0"/>
        </w:rPr>
      </w:pPr>
    </w:p>
    <w:p w:rsidR="002E212B" w:rsidRDefault="002E212B" w:rsidP="002E212B">
      <w:pPr>
        <w:pStyle w:val="a8"/>
        <w:ind w:firstLine="0"/>
      </w:pPr>
      <w:r>
        <w:t>Для заполнения/изменения обычных полей необходимо:</w:t>
      </w:r>
    </w:p>
    <w:p w:rsidR="002E212B" w:rsidRDefault="002E212B" w:rsidP="002E212B">
      <w:pPr>
        <w:pStyle w:val="a8"/>
        <w:numPr>
          <w:ilvl w:val="0"/>
          <w:numId w:val="12"/>
        </w:numPr>
      </w:pPr>
      <w:r>
        <w:t>Навести курсов на выбранное поле</w:t>
      </w:r>
    </w:p>
    <w:p w:rsidR="002E212B" w:rsidRDefault="002E212B" w:rsidP="002E212B">
      <w:pPr>
        <w:pStyle w:val="a8"/>
        <w:numPr>
          <w:ilvl w:val="0"/>
          <w:numId w:val="12"/>
        </w:numPr>
      </w:pPr>
      <w:r>
        <w:t>Двойным кликом войти в режим редактирования поля</w:t>
      </w:r>
    </w:p>
    <w:p w:rsidR="002E212B" w:rsidRDefault="002E212B" w:rsidP="002E212B">
      <w:pPr>
        <w:pStyle w:val="a8"/>
        <w:numPr>
          <w:ilvl w:val="0"/>
          <w:numId w:val="12"/>
        </w:numPr>
      </w:pPr>
      <w:r>
        <w:t>Ввести требуемое значение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_Ref326674152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37</w:t>
      </w:r>
      <w:r w:rsidR="004B4BAF">
        <w:fldChar w:fldCharType="end"/>
      </w:r>
      <w:r>
        <w:t>)</w:t>
      </w:r>
    </w:p>
    <w:p w:rsidR="002E212B" w:rsidRDefault="002E212B" w:rsidP="002E212B">
      <w:pPr>
        <w:pStyle w:val="a8"/>
        <w:ind w:left="720" w:firstLine="0"/>
      </w:pPr>
    </w:p>
    <w:p w:rsidR="002E212B" w:rsidRDefault="002E212B" w:rsidP="002E212B">
      <w:pPr>
        <w:keepNext/>
      </w:pPr>
      <w:r>
        <w:rPr>
          <w:noProof/>
        </w:rPr>
        <w:lastRenderedPageBreak/>
        <w:drawing>
          <wp:inline distT="0" distB="0" distL="0" distR="0">
            <wp:extent cx="8745171" cy="276264"/>
            <wp:effectExtent l="19050" t="0" r="0" b="0"/>
            <wp:docPr id="114" name="Рисунок 96" descr="заполнение_обычное_пол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полнение_обычное_поле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517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2B" w:rsidRDefault="002E212B" w:rsidP="002E212B">
      <w:pPr>
        <w:pStyle w:val="a4"/>
      </w:pPr>
      <w:bookmarkStart w:id="64" w:name="_Ref326674152"/>
      <w:r>
        <w:t xml:space="preserve">Рисунок </w:t>
      </w:r>
      <w:fldSimple w:instr=" SEQ Рисунок \* ARABIC ">
        <w:r w:rsidR="00196E98">
          <w:rPr>
            <w:noProof/>
          </w:rPr>
          <w:t>37</w:t>
        </w:r>
      </w:fldSimple>
      <w:bookmarkEnd w:id="64"/>
      <w:r>
        <w:t>. Заполнение обычного поля</w:t>
      </w:r>
    </w:p>
    <w:p w:rsidR="00191A37" w:rsidRDefault="00191A37" w:rsidP="00191A37">
      <w:pPr>
        <w:pStyle w:val="a8"/>
        <w:ind w:firstLine="0"/>
      </w:pPr>
      <w:r>
        <w:t>Для заполнения/изменения полей, с выпадающим списком, необходимо:</w:t>
      </w:r>
    </w:p>
    <w:p w:rsidR="00191A37" w:rsidRDefault="00191A37" w:rsidP="00191A37">
      <w:pPr>
        <w:pStyle w:val="a8"/>
        <w:numPr>
          <w:ilvl w:val="0"/>
          <w:numId w:val="11"/>
        </w:numPr>
      </w:pPr>
      <w:r>
        <w:t>Навести курсор на выбранное поле</w:t>
      </w:r>
    </w:p>
    <w:p w:rsidR="00191A37" w:rsidRDefault="00191A37" w:rsidP="00191A37">
      <w:pPr>
        <w:pStyle w:val="a8"/>
        <w:numPr>
          <w:ilvl w:val="0"/>
          <w:numId w:val="11"/>
        </w:numPr>
      </w:pPr>
      <w:r>
        <w:t>Нажать на зна</w:t>
      </w:r>
      <w:r w:rsidR="00A40386">
        <w:t>чо</w:t>
      </w:r>
      <w:r>
        <w:t xml:space="preserve">к </w:t>
      </w:r>
      <w:r>
        <w:rPr>
          <w:noProof/>
        </w:rPr>
        <w:drawing>
          <wp:inline distT="0" distB="0" distL="0" distR="0">
            <wp:extent cx="171474" cy="209579"/>
            <wp:effectExtent l="19050" t="0" r="0" b="0"/>
            <wp:docPr id="31" name="Рисунок 25" descr="кнопка_равзернуть_пол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а_равзернуть_поле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8"/>
        <w:numPr>
          <w:ilvl w:val="0"/>
          <w:numId w:val="11"/>
        </w:numPr>
      </w:pPr>
      <w:r>
        <w:t>Выбрать из выпавшего списка требуемое значение и нажать на него  (</w:t>
      </w:r>
      <w:proofErr w:type="gramStart"/>
      <w:r>
        <w:t>см</w:t>
      </w:r>
      <w:proofErr w:type="gramEnd"/>
      <w:r>
        <w:t>.</w:t>
      </w:r>
      <w:r w:rsidR="004B4BAF">
        <w:fldChar w:fldCharType="begin"/>
      </w:r>
      <w:r>
        <w:instrText xml:space="preserve"> REF _Ref325979412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38</w:t>
      </w:r>
      <w:r w:rsidR="004B4BAF">
        <w:fldChar w:fldCharType="end"/>
      </w:r>
      <w:r>
        <w:t>)</w:t>
      </w:r>
    </w:p>
    <w:p w:rsidR="00191A37" w:rsidRDefault="00191A37" w:rsidP="00191A37">
      <w:pPr>
        <w:pStyle w:val="a8"/>
        <w:ind w:left="720" w:firstLine="0"/>
      </w:pPr>
    </w:p>
    <w:p w:rsidR="00191A37" w:rsidRDefault="00191A37" w:rsidP="00191A37">
      <w:pPr>
        <w:keepNext/>
      </w:pPr>
      <w:r>
        <w:rPr>
          <w:noProof/>
        </w:rPr>
        <w:drawing>
          <wp:inline distT="0" distB="0" distL="0" distR="0">
            <wp:extent cx="8592103" cy="904567"/>
            <wp:effectExtent l="19050" t="0" r="0" b="0"/>
            <wp:docPr id="32" name="Рисунок 23" descr="выбор_из_списка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бор_из_списка.bmp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4272" cy="9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65" w:name="_Ref325979412"/>
      <w:r>
        <w:t xml:space="preserve">Рисунок </w:t>
      </w:r>
      <w:fldSimple w:instr=" SEQ Рисунок \* ARABIC ">
        <w:r w:rsidR="00196E98">
          <w:rPr>
            <w:noProof/>
          </w:rPr>
          <w:t>38</w:t>
        </w:r>
      </w:fldSimple>
      <w:bookmarkEnd w:id="65"/>
      <w:r>
        <w:t>. Выбор из списка значений</w:t>
      </w:r>
    </w:p>
    <w:p w:rsidR="00191A37" w:rsidRDefault="00191A37" w:rsidP="00191A37"/>
    <w:p w:rsidR="00191A37" w:rsidRDefault="00191A37" w:rsidP="00191A37">
      <w:pPr>
        <w:pStyle w:val="a8"/>
        <w:ind w:firstLine="0"/>
      </w:pPr>
    </w:p>
    <w:p w:rsidR="00A40386" w:rsidRDefault="00A40386" w:rsidP="00191A37">
      <w:pPr>
        <w:pStyle w:val="a8"/>
        <w:ind w:firstLine="0"/>
      </w:pPr>
      <w:r>
        <w:t>Для заполнения поля с датой необходимо:</w:t>
      </w:r>
    </w:p>
    <w:p w:rsidR="00A40386" w:rsidRDefault="00A40386" w:rsidP="00A40386">
      <w:pPr>
        <w:pStyle w:val="a8"/>
        <w:numPr>
          <w:ilvl w:val="0"/>
          <w:numId w:val="13"/>
        </w:numPr>
      </w:pPr>
      <w:r>
        <w:t>Нажать на значок</w:t>
      </w:r>
      <w:r w:rsidR="00D67901">
        <w:t xml:space="preserve"> </w:t>
      </w:r>
      <w:r w:rsidR="00D67901">
        <w:rPr>
          <w:noProof/>
        </w:rPr>
        <w:drawing>
          <wp:inline distT="0" distB="0" distL="0" distR="0">
            <wp:extent cx="190527" cy="219106"/>
            <wp:effectExtent l="19050" t="0" r="0" b="0"/>
            <wp:docPr id="61" name="Рисунок 60" descr="значок_календар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начок_календарь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86" w:rsidRDefault="00A40386" w:rsidP="00A40386">
      <w:pPr>
        <w:pStyle w:val="a8"/>
        <w:numPr>
          <w:ilvl w:val="0"/>
          <w:numId w:val="13"/>
        </w:numPr>
      </w:pPr>
      <w:r>
        <w:t>В открывшемся календаре выбрать требуемую дату</w:t>
      </w:r>
      <w:r w:rsidR="00D67901">
        <w:t xml:space="preserve"> (</w:t>
      </w:r>
      <w:proofErr w:type="gramStart"/>
      <w:r w:rsidR="00D67901">
        <w:t>см</w:t>
      </w:r>
      <w:proofErr w:type="gramEnd"/>
      <w:r w:rsidR="00D67901">
        <w:t xml:space="preserve">. </w:t>
      </w:r>
      <w:r w:rsidR="004B4BAF">
        <w:fldChar w:fldCharType="begin"/>
      </w:r>
      <w:r w:rsidR="00D67901">
        <w:instrText xml:space="preserve"> REF _Ref328390533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39</w:t>
      </w:r>
      <w:r w:rsidR="004B4BAF">
        <w:fldChar w:fldCharType="end"/>
      </w:r>
      <w:r w:rsidR="00D67901">
        <w:t>)</w:t>
      </w:r>
    </w:p>
    <w:p w:rsidR="00D67901" w:rsidRDefault="004B4BAF" w:rsidP="00D67901">
      <w:pPr>
        <w:pStyle w:val="a8"/>
        <w:ind w:left="720" w:firstLine="0"/>
      </w:pPr>
      <w:r>
        <w:rPr>
          <w:noProof/>
        </w:rPr>
        <w:lastRenderedPageBreak/>
        <w:pict>
          <v:shape id="_x0000_s1035" type="#_x0000_t202" style="position:absolute;left:0;text-align:left;margin-left:288.5pt;margin-top:132pt;width:133.9pt;height:.05pt;z-index:251687936" stroked="f">
            <v:textbox style="mso-next-textbox:#_x0000_s1035;mso-fit-shape-to-text:t" inset="0,0,0,0">
              <w:txbxContent>
                <w:p w:rsidR="002553F1" w:rsidRPr="00D67901" w:rsidRDefault="002553F1" w:rsidP="00D67901">
                  <w:pPr>
                    <w:pStyle w:val="a4"/>
                  </w:pPr>
                  <w:bookmarkStart w:id="66" w:name="_Ref328390533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39</w:t>
                    </w:r>
                  </w:fldSimple>
                  <w:bookmarkEnd w:id="66"/>
                  <w:r>
                    <w:t>. Календарь</w:t>
                  </w:r>
                </w:p>
              </w:txbxContent>
            </v:textbox>
            <w10:wrap type="topAndBottom"/>
          </v:shape>
        </w:pict>
      </w:r>
      <w:r w:rsidR="00D67901"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3663950</wp:posOffset>
            </wp:positionH>
            <wp:positionV relativeFrom="paragraph">
              <wp:posOffset>-296545</wp:posOffset>
            </wp:positionV>
            <wp:extent cx="1700530" cy="1915795"/>
            <wp:effectExtent l="19050" t="0" r="0" b="0"/>
            <wp:wrapTopAndBottom/>
            <wp:docPr id="62" name="Рисунок 61" descr="Календарь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лендарь.bmp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0386" w:rsidRDefault="00A40386" w:rsidP="00A40386">
      <w:pPr>
        <w:pStyle w:val="a8"/>
        <w:ind w:left="360" w:firstLine="0"/>
      </w:pPr>
      <w:r>
        <w:t>Также можно ввести требуемое значение в формате «ДД.ММ</w:t>
      </w:r>
      <w:proofErr w:type="gramStart"/>
      <w:r>
        <w:t>.Г</w:t>
      </w:r>
      <w:proofErr w:type="gramEnd"/>
      <w:r>
        <w:t>ГГГ».</w:t>
      </w:r>
    </w:p>
    <w:p w:rsidR="00191A37" w:rsidRDefault="00191A37" w:rsidP="00191A37">
      <w:pPr>
        <w:pStyle w:val="a8"/>
        <w:ind w:firstLine="0"/>
      </w:pPr>
      <w:r>
        <w:t>Для загрузки файла Пользователя необходимо:</w:t>
      </w:r>
    </w:p>
    <w:p w:rsidR="00191A37" w:rsidRDefault="00191A37" w:rsidP="00A40386">
      <w:pPr>
        <w:pStyle w:val="a8"/>
        <w:numPr>
          <w:ilvl w:val="0"/>
          <w:numId w:val="24"/>
        </w:numPr>
      </w:pPr>
      <w:r>
        <w:t xml:space="preserve">Нажать на кнопку </w:t>
      </w:r>
      <w:r>
        <w:rPr>
          <w:noProof/>
        </w:rPr>
        <w:drawing>
          <wp:inline distT="0" distB="0" distL="0" distR="0">
            <wp:extent cx="541289" cy="180274"/>
            <wp:effectExtent l="19050" t="0" r="0" b="0"/>
            <wp:docPr id="33" name="Рисунок 15" descr="выбр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брать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1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A40386">
      <w:pPr>
        <w:pStyle w:val="a8"/>
        <w:numPr>
          <w:ilvl w:val="0"/>
          <w:numId w:val="24"/>
        </w:numPr>
      </w:pPr>
      <w:r>
        <w:t>В открывшемся окне (</w:t>
      </w:r>
      <w:proofErr w:type="gramStart"/>
      <w:r>
        <w:t>см</w:t>
      </w:r>
      <w:proofErr w:type="gramEnd"/>
      <w:r>
        <w:t>.</w:t>
      </w:r>
      <w:r w:rsidR="004B4BAF">
        <w:fldChar w:fldCharType="begin"/>
      </w:r>
      <w:r>
        <w:instrText xml:space="preserve"> REF _Ref326248061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40</w:t>
      </w:r>
      <w:r w:rsidR="004B4BAF">
        <w:fldChar w:fldCharType="end"/>
      </w:r>
      <w:r>
        <w:t>) перейти в папку, содержащую требуемый файл, и нажать на него</w:t>
      </w:r>
      <w:r w:rsidR="00D9678E">
        <w:t xml:space="preserve">. Поддерживается загрузка файлов в форматах: </w:t>
      </w:r>
      <w:r w:rsidR="00D9678E" w:rsidRPr="00D9678E">
        <w:t>.</w:t>
      </w:r>
      <w:r w:rsidR="00D9678E">
        <w:rPr>
          <w:lang w:val="en-US"/>
        </w:rPr>
        <w:t>doc</w:t>
      </w:r>
      <w:r w:rsidR="00D9678E" w:rsidRPr="008E3D43">
        <w:t>, .</w:t>
      </w:r>
      <w:r w:rsidR="00D9678E">
        <w:rPr>
          <w:lang w:val="en-US"/>
        </w:rPr>
        <w:t>pdf</w:t>
      </w:r>
      <w:r w:rsidR="00D9678E" w:rsidRPr="008E3D43">
        <w:t>, .</w:t>
      </w:r>
      <w:r w:rsidR="00D9678E">
        <w:rPr>
          <w:lang w:val="en-US"/>
        </w:rPr>
        <w:t>zip</w:t>
      </w:r>
      <w:r w:rsidR="00D9678E" w:rsidRPr="008E3D43">
        <w:t xml:space="preserve"> .</w:t>
      </w:r>
    </w:p>
    <w:p w:rsidR="00191A37" w:rsidRDefault="00191A37" w:rsidP="00A40386">
      <w:pPr>
        <w:pStyle w:val="a8"/>
        <w:numPr>
          <w:ilvl w:val="0"/>
          <w:numId w:val="24"/>
        </w:numPr>
      </w:pPr>
      <w:r>
        <w:t xml:space="preserve">Нажать на кнопку </w:t>
      </w:r>
      <w:r>
        <w:rPr>
          <w:noProof/>
        </w:rPr>
        <w:drawing>
          <wp:inline distT="0" distB="0" distL="0" distR="0">
            <wp:extent cx="833410" cy="171450"/>
            <wp:effectExtent l="19050" t="0" r="4790" b="0"/>
            <wp:docPr id="34" name="Рисунок 23" descr="откры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ткрыть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17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01" w:rsidRDefault="00D67901" w:rsidP="00D67901">
      <w:pPr>
        <w:pStyle w:val="a8"/>
        <w:numPr>
          <w:ilvl w:val="0"/>
          <w:numId w:val="24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-80645</wp:posOffset>
            </wp:positionH>
            <wp:positionV relativeFrom="paragraph">
              <wp:posOffset>318135</wp:posOffset>
            </wp:positionV>
            <wp:extent cx="7720330" cy="239395"/>
            <wp:effectExtent l="19050" t="0" r="0" b="0"/>
            <wp:wrapTopAndBottom/>
            <wp:docPr id="35" name="Рисунок 0" descr="загрузить_фай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грузить_файл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033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A37">
        <w:t>В поле появится название выбранного файла</w:t>
      </w:r>
    </w:p>
    <w:p w:rsidR="00D67901" w:rsidRDefault="00D67901" w:rsidP="00D67901">
      <w:pPr>
        <w:pStyle w:val="a8"/>
        <w:ind w:left="720" w:firstLine="0"/>
      </w:pPr>
    </w:p>
    <w:p w:rsidR="00191A37" w:rsidRDefault="00191A37" w:rsidP="00A40386">
      <w:pPr>
        <w:pStyle w:val="a8"/>
        <w:numPr>
          <w:ilvl w:val="0"/>
          <w:numId w:val="24"/>
        </w:numPr>
      </w:pPr>
      <w:r>
        <w:t>Нажать на кнопку</w:t>
      </w:r>
      <w:r>
        <w:rPr>
          <w:noProof/>
        </w:rPr>
        <w:drawing>
          <wp:inline distT="0" distB="0" distL="0" distR="0">
            <wp:extent cx="650422" cy="162846"/>
            <wp:effectExtent l="19050" t="0" r="0" b="0"/>
            <wp:docPr id="36" name="Рисунок 29" descr="загруз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грузить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1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8"/>
        <w:ind w:firstLine="0"/>
      </w:pPr>
    </w:p>
    <w:p w:rsidR="00191A37" w:rsidRDefault="00191A37" w:rsidP="00191A37">
      <w:pPr>
        <w:pStyle w:val="a8"/>
      </w:pPr>
    </w:p>
    <w:p w:rsidR="00191A37" w:rsidRDefault="00191A37" w:rsidP="00191A37">
      <w:pPr>
        <w:pStyle w:val="a8"/>
        <w:ind w:firstLine="0"/>
      </w:pPr>
    </w:p>
    <w:p w:rsidR="00191A37" w:rsidRDefault="00191A37" w:rsidP="00191A37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7451272" cy="4178746"/>
            <wp:effectExtent l="19050" t="0" r="0" b="0"/>
            <wp:docPr id="37" name="Рисунок 20" descr="окно_выбора_пу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кно_выбора_пути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3463" cy="41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  <w:rPr>
          <w:sz w:val="24"/>
          <w:szCs w:val="24"/>
        </w:rPr>
      </w:pPr>
      <w:bookmarkStart w:id="67" w:name="_Ref326248061"/>
      <w:r>
        <w:t xml:space="preserve">Рисунок </w:t>
      </w:r>
      <w:fldSimple w:instr=" SEQ Рисунок \* ARABIC ">
        <w:r w:rsidR="00196E98">
          <w:rPr>
            <w:noProof/>
          </w:rPr>
          <w:t>40</w:t>
        </w:r>
      </w:fldSimple>
      <w:bookmarkEnd w:id="67"/>
      <w:r>
        <w:t>. Выбор файла для загрузки</w:t>
      </w:r>
    </w:p>
    <w:p w:rsidR="00191A37" w:rsidRDefault="00191A37" w:rsidP="00191A37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406400</wp:posOffset>
            </wp:positionV>
            <wp:extent cx="7687945" cy="260985"/>
            <wp:effectExtent l="19050" t="0" r="8255" b="0"/>
            <wp:wrapTopAndBottom/>
            <wp:docPr id="38" name="Рисунок 11" descr="после_загрузки файл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сле_загрузки файла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794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После загрузки файла поле для загрузки файлов будет выглядеть следующим образом:</w:t>
      </w:r>
    </w:p>
    <w:p w:rsidR="00191A37" w:rsidRDefault="00191A37" w:rsidP="00191A37">
      <w:r>
        <w:t>Для скачивания ранее загруженного файла необходимо:</w:t>
      </w:r>
    </w:p>
    <w:p w:rsidR="00191A37" w:rsidRDefault="00191A37" w:rsidP="00191A37">
      <w:pPr>
        <w:pStyle w:val="af"/>
        <w:numPr>
          <w:ilvl w:val="0"/>
          <w:numId w:val="19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Нажать на кнопку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3001" cy="209579"/>
            <wp:effectExtent l="19050" t="0" r="9449" b="0"/>
            <wp:docPr id="39" name="Рисунок 12" descr="скача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чать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f"/>
        <w:numPr>
          <w:ilvl w:val="0"/>
          <w:numId w:val="19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открывшемся окне выбрать «Сохранить файл»</w:t>
      </w:r>
    </w:p>
    <w:p w:rsidR="00191A37" w:rsidRDefault="00191A37" w:rsidP="00191A37">
      <w:pPr>
        <w:pStyle w:val="af"/>
        <w:numPr>
          <w:ilvl w:val="0"/>
          <w:numId w:val="19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2956560</wp:posOffset>
            </wp:positionH>
            <wp:positionV relativeFrom="paragraph">
              <wp:posOffset>163195</wp:posOffset>
            </wp:positionV>
            <wp:extent cx="4315460" cy="3298190"/>
            <wp:effectExtent l="19050" t="0" r="8890" b="0"/>
            <wp:wrapTopAndBottom/>
            <wp:docPr id="40" name="Рисунок 13" descr="сохранить_фай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хранить_файл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Нажать на кнопку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95422" cy="257211"/>
            <wp:effectExtent l="19050" t="0" r="9428" b="0"/>
            <wp:docPr id="41" name="Рисунок 14" descr="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к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после чего начнется загрузка</w:t>
      </w:r>
    </w:p>
    <w:p w:rsidR="00191A37" w:rsidRDefault="00191A37" w:rsidP="00191A37">
      <w:pPr>
        <w:pStyle w:val="af"/>
        <w:numPr>
          <w:ilvl w:val="0"/>
          <w:numId w:val="19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Дождаться окончания загрузки</w:t>
      </w:r>
    </w:p>
    <w:p w:rsidR="00191A37" w:rsidRDefault="00191A37" w:rsidP="00191A37">
      <w:r>
        <w:t>Для удаления ранее загруженного файла необходимо:</w:t>
      </w:r>
    </w:p>
    <w:p w:rsidR="00191A37" w:rsidRPr="00A40386" w:rsidRDefault="00191A37" w:rsidP="00A40386">
      <w:pPr>
        <w:pStyle w:val="af"/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Нажать на кнопку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62053" cy="209579"/>
            <wp:effectExtent l="19050" t="0" r="9447" b="0"/>
            <wp:docPr id="42" name="Рисунок 16" descr="удал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далить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/>
    <w:p w:rsidR="00191A37" w:rsidRDefault="00191A37" w:rsidP="00191A37"/>
    <w:p w:rsidR="00191A37" w:rsidRPr="008722E0" w:rsidRDefault="00191A37" w:rsidP="00951434">
      <w:pPr>
        <w:pStyle w:val="3"/>
        <w:ind w:left="0"/>
      </w:pPr>
      <w:bookmarkStart w:id="68" w:name="_Toc328996848"/>
      <w:r w:rsidRPr="008722E0">
        <w:lastRenderedPageBreak/>
        <w:t>Заявка на регистрацию электронного сервиса</w:t>
      </w:r>
      <w:bookmarkEnd w:id="68"/>
    </w:p>
    <w:p w:rsidR="00191A37" w:rsidRDefault="00191A37" w:rsidP="00191A37">
      <w:pPr>
        <w:pStyle w:val="a8"/>
        <w:ind w:firstLine="708"/>
      </w:pPr>
      <w:r>
        <w:t>После нажатия на  кнопку «Заявка на регистрацию электронного сервиса»,  вы попадете на страницу с формой заявки на регистрацию электронного сервиса (</w:t>
      </w:r>
      <w:proofErr w:type="gramStart"/>
      <w:r>
        <w:t>см</w:t>
      </w:r>
      <w:proofErr w:type="gramEnd"/>
      <w:r>
        <w:t>.</w:t>
      </w:r>
      <w:r w:rsidR="00137AB6">
        <w:t xml:space="preserve"> </w:t>
      </w:r>
      <w:r w:rsidR="004B4BAF">
        <w:fldChar w:fldCharType="begin"/>
      </w:r>
      <w:r w:rsidR="00807963">
        <w:instrText xml:space="preserve"> REF _Ref326674286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41</w:t>
      </w:r>
      <w:r w:rsidR="004B4BAF">
        <w:fldChar w:fldCharType="end"/>
      </w:r>
      <w:r>
        <w:t>).</w:t>
      </w:r>
    </w:p>
    <w:p w:rsidR="00191A37" w:rsidRDefault="00191A37" w:rsidP="00191A37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6822622" cy="5475514"/>
            <wp:effectExtent l="19050" t="0" r="0" b="0"/>
            <wp:docPr id="43" name="Рисунок 6" descr="заявка на регистрацию электронного сервис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явка на регистрацию электронного сервиса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796" cy="54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69" w:name="_Ref326674286"/>
      <w:r>
        <w:lastRenderedPageBreak/>
        <w:t xml:space="preserve">Рисунок </w:t>
      </w:r>
      <w:fldSimple w:instr=" SEQ Рисунок \* ARABIC ">
        <w:r w:rsidR="00196E98">
          <w:rPr>
            <w:noProof/>
          </w:rPr>
          <w:t>41</w:t>
        </w:r>
      </w:fldSimple>
      <w:bookmarkEnd w:id="69"/>
      <w:r>
        <w:t>. Заявка на регистрацию электронного сервиса</w:t>
      </w:r>
    </w:p>
    <w:p w:rsidR="00191A37" w:rsidRDefault="00191A37" w:rsidP="00191A37">
      <w:pPr>
        <w:pStyle w:val="a4"/>
      </w:pPr>
    </w:p>
    <w:p w:rsidR="00191A37" w:rsidRDefault="00191A37" w:rsidP="00191A37">
      <w:pPr>
        <w:pStyle w:val="a8"/>
        <w:ind w:firstLine="708"/>
      </w:pPr>
      <w:r>
        <w:t>Описание и комментарии по заполнению полей формы приведены в таблице ниже:</w:t>
      </w:r>
    </w:p>
    <w:tbl>
      <w:tblPr>
        <w:tblStyle w:val="af0"/>
        <w:tblW w:w="0" w:type="auto"/>
        <w:tblInd w:w="1428" w:type="dxa"/>
        <w:tblLayout w:type="fixed"/>
        <w:tblLook w:val="04A0"/>
      </w:tblPr>
      <w:tblGrid>
        <w:gridCol w:w="3183"/>
        <w:gridCol w:w="33"/>
        <w:gridCol w:w="4077"/>
        <w:gridCol w:w="34"/>
        <w:gridCol w:w="2737"/>
        <w:gridCol w:w="34"/>
        <w:gridCol w:w="2737"/>
      </w:tblGrid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Название поля</w:t>
            </w:r>
          </w:p>
        </w:tc>
        <w:tc>
          <w:tcPr>
            <w:tcW w:w="4110" w:type="dxa"/>
            <w:gridSpan w:val="2"/>
          </w:tcPr>
          <w:p w:rsidR="00AF7BB7" w:rsidRPr="00856D49" w:rsidRDefault="00AF7BB7" w:rsidP="00530F1A">
            <w:pPr>
              <w:pStyle w:val="a8"/>
              <w:ind w:firstLine="0"/>
            </w:pPr>
            <w:r>
              <w:t>Комментарий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Тип поля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Обязательное/Необязательное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Ссылка на предыдущую заявку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Указывается регистрационный номер предыдущей заявки, связанной с этой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807963">
            <w:pPr>
              <w:pStyle w:val="a8"/>
              <w:ind w:firstLine="0"/>
            </w:pPr>
            <w:r>
              <w:t>Наименование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 допускаются сокращения в названии, а также использование аббревиатур.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Краткое наименование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Необходимо указывать максимально короткое наименование. Рекомендуется - аббревиатура.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0637AF">
            <w:pPr>
              <w:pStyle w:val="a8"/>
              <w:ind w:firstLine="0"/>
            </w:pPr>
            <w:r>
              <w:t>Основное назначение</w:t>
            </w:r>
          </w:p>
        </w:tc>
        <w:tc>
          <w:tcPr>
            <w:tcW w:w="4110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 w:rsidRPr="00E66F8E">
              <w:t>Необходимо указывать исчерпывающее описание назначения электронного сервиса.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Область применения</w:t>
            </w:r>
          </w:p>
        </w:tc>
        <w:tc>
          <w:tcPr>
            <w:tcW w:w="4110" w:type="dxa"/>
            <w:gridSpan w:val="2"/>
          </w:tcPr>
          <w:p w:rsidR="00AF7BB7" w:rsidRDefault="00AF7BB7" w:rsidP="00B80389">
            <w:pPr>
              <w:pStyle w:val="a8"/>
              <w:ind w:firstLine="0"/>
            </w:pPr>
            <w:r>
              <w:t>Выбрать из нижеперечисленного:</w:t>
            </w:r>
          </w:p>
          <w:p w:rsidR="00AF7BB7" w:rsidRDefault="00AF7BB7" w:rsidP="00B80389">
            <w:pPr>
              <w:pStyle w:val="a8"/>
            </w:pPr>
            <w:r>
              <w:t>1. Прием заявлений с ЕПГУ</w:t>
            </w:r>
          </w:p>
          <w:p w:rsidR="00AF7BB7" w:rsidRDefault="00AF7BB7" w:rsidP="00B80389">
            <w:pPr>
              <w:pStyle w:val="a8"/>
            </w:pPr>
            <w:r>
              <w:t>2.Межведомственное взаимодействие</w:t>
            </w:r>
          </w:p>
          <w:p w:rsidR="00AF7BB7" w:rsidRDefault="00AF7BB7" w:rsidP="00B80389">
            <w:pPr>
              <w:pStyle w:val="a8"/>
            </w:pPr>
            <w:r>
              <w:t>3. Базовый реестр</w:t>
            </w:r>
          </w:p>
          <w:p w:rsidR="00AF7BB7" w:rsidRDefault="00AF7BB7" w:rsidP="00B80389">
            <w:pPr>
              <w:pStyle w:val="a8"/>
            </w:pPr>
            <w:r>
              <w:t>4. Другое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Версия</w:t>
            </w:r>
          </w:p>
        </w:tc>
        <w:tc>
          <w:tcPr>
            <w:tcW w:w="4110" w:type="dxa"/>
            <w:gridSpan w:val="2"/>
          </w:tcPr>
          <w:p w:rsidR="00AF7BB7" w:rsidRPr="00D81D44" w:rsidRDefault="00AF7BB7" w:rsidP="00530F1A">
            <w:pPr>
              <w:pStyle w:val="a8"/>
              <w:ind w:firstLine="0"/>
            </w:pPr>
            <w:r>
              <w:t xml:space="preserve">Указывается в формате: </w:t>
            </w:r>
            <w:r>
              <w:rPr>
                <w:lang w:val="en-US"/>
              </w:rPr>
              <w:t>X</w:t>
            </w:r>
            <w:r w:rsidRPr="005724B1">
              <w:t>.</w:t>
            </w:r>
            <w:r>
              <w:rPr>
                <w:lang w:val="en-US"/>
              </w:rPr>
              <w:t>YZ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Предыдущая версия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 xml:space="preserve">Адрес в СМЭВ предыдущей версии </w:t>
            </w:r>
            <w:r>
              <w:lastRenderedPageBreak/>
              <w:t>сервиса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lastRenderedPageBreak/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lastRenderedPageBreak/>
              <w:t>Версия МР</w:t>
            </w:r>
          </w:p>
        </w:tc>
        <w:tc>
          <w:tcPr>
            <w:tcW w:w="4110" w:type="dxa"/>
            <w:gridSpan w:val="2"/>
          </w:tcPr>
          <w:p w:rsidR="00AF7BB7" w:rsidRDefault="00AF7BB7" w:rsidP="00B80389">
            <w:pPr>
              <w:pStyle w:val="a8"/>
              <w:ind w:firstLine="0"/>
            </w:pPr>
            <w:r>
              <w:t>Версия МР, в соответствии с которой разрабатывался сервис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Режим взаимодействия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Необходимо выбрать "Синхронный", "Асинхронный" либо "Синхронный/Асинхронный" режим.</w:t>
            </w:r>
          </w:p>
          <w:p w:rsidR="00AF7BB7" w:rsidRDefault="00AF7BB7" w:rsidP="00530F1A">
            <w:pPr>
              <w:pStyle w:val="a8"/>
              <w:ind w:firstLine="0"/>
            </w:pPr>
          </w:p>
          <w:p w:rsidR="00AF7BB7" w:rsidRDefault="00AF7BB7" w:rsidP="00530F1A">
            <w:pPr>
              <w:pStyle w:val="a8"/>
              <w:ind w:firstLine="0"/>
            </w:pPr>
            <w:r>
              <w:t>Синхронный - запрос с быстрым ответом электронного сервиса. Он возвращает результат исполнения запроса непосредственно в ответе на запрос. При этом временные затраты на операцию не должны выходить за рамки таймаута, применяемого в СМЭВ - не более 120 сек.</w:t>
            </w:r>
          </w:p>
          <w:p w:rsidR="00AF7BB7" w:rsidRDefault="00AF7BB7" w:rsidP="00530F1A">
            <w:pPr>
              <w:pStyle w:val="a8"/>
              <w:ind w:firstLine="0"/>
            </w:pPr>
            <w:r>
              <w:t xml:space="preserve">Асинхронный - запрос с отложенным ответом. В данном режиме сервис  «Запрашивает исполнение», в результате возвращает № созданной задачи. Далее потребитель сервиса в соответствии с указанным в пункте 5 вкладки "Реестр прав доступа" таймаутом запрашивает результат, вследствие чего он будет представлен (если уже готов) либо </w:t>
            </w:r>
            <w:r>
              <w:lastRenderedPageBreak/>
              <w:t>появится сообщение об ошибке (если результат ещё не готов). В случае отсутствия решения потребитель повторно запрашивает результат не раньше чем через рекомендуемый интервал.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lastRenderedPageBreak/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RPr="005724B1" w:rsidTr="000637AF">
        <w:tc>
          <w:tcPr>
            <w:tcW w:w="3183" w:type="dxa"/>
          </w:tcPr>
          <w:p w:rsidR="00AF7BB7" w:rsidRDefault="00AF7BB7" w:rsidP="000637AF">
            <w:pPr>
              <w:pStyle w:val="a8"/>
              <w:ind w:firstLine="0"/>
            </w:pPr>
            <w:r>
              <w:lastRenderedPageBreak/>
              <w:t>Дата регистрации</w:t>
            </w:r>
          </w:p>
        </w:tc>
        <w:tc>
          <w:tcPr>
            <w:tcW w:w="4110" w:type="dxa"/>
            <w:gridSpan w:val="2"/>
          </w:tcPr>
          <w:p w:rsidR="00AF7BB7" w:rsidRPr="005724B1" w:rsidRDefault="00AF7BB7" w:rsidP="000637AF">
            <w:pPr>
              <w:pStyle w:val="a8"/>
              <w:ind w:firstLine="0"/>
            </w:pPr>
            <w:r w:rsidRPr="00B80389">
              <w:t>Дата готовности к регистрации сервиса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Поле для ввода даты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F7BB7" w:rsidRPr="005724B1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Адрес описания</w:t>
            </w:r>
          </w:p>
        </w:tc>
        <w:tc>
          <w:tcPr>
            <w:tcW w:w="4110" w:type="dxa"/>
            <w:gridSpan w:val="2"/>
          </w:tcPr>
          <w:p w:rsidR="00AF7BB7" w:rsidRPr="000B1D55" w:rsidRDefault="00AF7BB7" w:rsidP="000637AF">
            <w:pPr>
              <w:pStyle w:val="a8"/>
              <w:ind w:firstLine="0"/>
              <w:rPr>
                <w:lang w:val="en-US"/>
              </w:rPr>
            </w:pPr>
            <w:r>
              <w:t>Пример</w:t>
            </w:r>
            <w:r w:rsidRPr="001A24BE">
              <w:rPr>
                <w:lang w:val="en-US"/>
              </w:rPr>
              <w:t xml:space="preserve">: </w:t>
            </w:r>
            <w:r w:rsidRPr="000B1D55">
              <w:rPr>
                <w:lang w:val="en-US"/>
              </w:rPr>
              <w:t>http</w:t>
            </w:r>
            <w:r w:rsidRPr="001A24BE">
              <w:rPr>
                <w:lang w:val="en-US"/>
              </w:rPr>
              <w:t xml:space="preserve">://10.10.10.10:7788/ </w:t>
            </w:r>
            <w:r w:rsidRPr="000B1D55">
              <w:rPr>
                <w:lang w:val="en-US"/>
              </w:rPr>
              <w:t>WS</w:t>
            </w:r>
            <w:r w:rsidRPr="001A24BE">
              <w:rPr>
                <w:lang w:val="en-US"/>
              </w:rPr>
              <w:t>-</w:t>
            </w:r>
            <w:r w:rsidRPr="000B1D55">
              <w:rPr>
                <w:lang w:val="en-US"/>
              </w:rPr>
              <w:t>Bankrot /BankrotWebServiceSoapHttpPort?WSDL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Pr="00E7476A" w:rsidRDefault="00AF7BB7" w:rsidP="000637AF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RPr="005724B1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Адрес</w:t>
            </w:r>
          </w:p>
        </w:tc>
        <w:tc>
          <w:tcPr>
            <w:tcW w:w="4110" w:type="dxa"/>
            <w:gridSpan w:val="2"/>
          </w:tcPr>
          <w:p w:rsidR="00AF7BB7" w:rsidRPr="005724B1" w:rsidRDefault="00AF7BB7" w:rsidP="00530F1A">
            <w:pPr>
              <w:pStyle w:val="a8"/>
              <w:ind w:firstLine="0"/>
              <w:rPr>
                <w:lang w:val="en-US"/>
              </w:rPr>
            </w:pPr>
            <w:r>
              <w:t>Пример</w:t>
            </w:r>
            <w:r w:rsidRPr="005724B1">
              <w:rPr>
                <w:lang w:val="en-US"/>
              </w:rPr>
              <w:t>: http://10.10.10.10:7788/ WS-Bankrot /BankrotWebServiceSoapHttpPort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Pr="00B3547E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0637AF">
            <w:pPr>
              <w:pStyle w:val="a8"/>
              <w:ind w:firstLine="0"/>
            </w:pPr>
            <w:r>
              <w:t>Узел СМЭВ</w:t>
            </w:r>
          </w:p>
        </w:tc>
        <w:tc>
          <w:tcPr>
            <w:tcW w:w="4110" w:type="dxa"/>
            <w:gridSpan w:val="2"/>
          </w:tcPr>
          <w:p w:rsidR="00AF7BB7" w:rsidRDefault="00AF7BB7" w:rsidP="00B80389">
            <w:pPr>
              <w:pStyle w:val="a8"/>
              <w:ind w:firstLine="0"/>
            </w:pPr>
            <w:r>
              <w:t>Узел</w:t>
            </w:r>
            <w:r w:rsidRPr="00B80389">
              <w:t xml:space="preserve"> СМЭВ, через которы</w:t>
            </w:r>
            <w:r>
              <w:t>й</w:t>
            </w:r>
            <w:r w:rsidRPr="00B80389">
              <w:t xml:space="preserve"> осуществляется доступ к данному электронному сервису.</w:t>
            </w:r>
          </w:p>
        </w:tc>
        <w:tc>
          <w:tcPr>
            <w:tcW w:w="2771" w:type="dxa"/>
            <w:gridSpan w:val="2"/>
          </w:tcPr>
          <w:p w:rsidR="00AF7BB7" w:rsidRDefault="00A1237F" w:rsidP="000637AF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Регион поставщика электронного сервиса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Выбрать из списка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0637AF">
            <w:pPr>
              <w:pStyle w:val="a8"/>
              <w:ind w:firstLine="0"/>
            </w:pPr>
            <w:r>
              <w:t>Категория предоставляемых сведений</w:t>
            </w:r>
          </w:p>
        </w:tc>
        <w:tc>
          <w:tcPr>
            <w:tcW w:w="4110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Выбрать из списка.</w:t>
            </w:r>
          </w:p>
        </w:tc>
        <w:tc>
          <w:tcPr>
            <w:tcW w:w="2771" w:type="dxa"/>
            <w:gridSpan w:val="2"/>
          </w:tcPr>
          <w:p w:rsidR="00AF7BB7" w:rsidRDefault="00A1237F" w:rsidP="000637AF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Доступность сервиса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 xml:space="preserve"> Выбрать из нижеперечисленного:</w:t>
            </w:r>
          </w:p>
          <w:p w:rsidR="00AF7BB7" w:rsidRDefault="00AF7BB7" w:rsidP="00530F1A">
            <w:pPr>
              <w:pStyle w:val="a8"/>
            </w:pPr>
            <w:r>
              <w:t>1. Общедоступный</w:t>
            </w:r>
          </w:p>
          <w:p w:rsidR="00AF7BB7" w:rsidRDefault="00AF7BB7" w:rsidP="00530F1A">
            <w:pPr>
              <w:pStyle w:val="a8"/>
            </w:pPr>
            <w:r>
              <w:t>2.Ограниченно доступный</w:t>
            </w:r>
          </w:p>
          <w:p w:rsidR="00AF7BB7" w:rsidRDefault="00AF7BB7" w:rsidP="00530F1A">
            <w:pPr>
              <w:pStyle w:val="a8"/>
            </w:pPr>
            <w:r>
              <w:t>3.ЕПГУ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Руководство пользователя</w:t>
            </w:r>
          </w:p>
        </w:tc>
        <w:tc>
          <w:tcPr>
            <w:tcW w:w="4110" w:type="dxa"/>
            <w:gridSpan w:val="2"/>
          </w:tcPr>
          <w:p w:rsidR="00AF7BB7" w:rsidRPr="00807963" w:rsidRDefault="00AF7BB7" w:rsidP="00530F1A">
            <w:pPr>
              <w:pStyle w:val="a8"/>
              <w:ind w:firstLine="0"/>
            </w:pPr>
            <w:r>
              <w:t xml:space="preserve">Необходимо загрузить файл с </w:t>
            </w:r>
            <w:r w:rsidRPr="009B1E4D">
              <w:lastRenderedPageBreak/>
              <w:t>Описание</w:t>
            </w:r>
            <w:r>
              <w:t>м</w:t>
            </w:r>
            <w:r w:rsidRPr="009B1E4D">
              <w:t xml:space="preserve"> формата электронного сервиса СМЭВ и руководство пользователя электронного сервиса СМЭВ</w:t>
            </w:r>
            <w:r w:rsidRPr="00D81D44">
              <w:t xml:space="preserve">. </w:t>
            </w:r>
            <w:r>
              <w:t xml:space="preserve">Загружаемый файл должен быть в формате </w:t>
            </w:r>
            <w:r>
              <w:rPr>
                <w:lang w:val="en-US"/>
              </w:rPr>
              <w:t>doc</w:t>
            </w:r>
            <w:r w:rsidRPr="00807963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pdf</w:t>
            </w:r>
            <w:r w:rsidRPr="00807963">
              <w:t xml:space="preserve"> </w:t>
            </w:r>
          </w:p>
        </w:tc>
        <w:tc>
          <w:tcPr>
            <w:tcW w:w="2771" w:type="dxa"/>
            <w:gridSpan w:val="2"/>
          </w:tcPr>
          <w:p w:rsidR="00AF7BB7" w:rsidRDefault="00A1237F" w:rsidP="00B80389">
            <w:pPr>
              <w:pStyle w:val="a8"/>
              <w:ind w:firstLine="0"/>
            </w:pPr>
            <w:r>
              <w:lastRenderedPageBreak/>
              <w:t>Поле для загрузки файлов</w:t>
            </w:r>
          </w:p>
        </w:tc>
        <w:tc>
          <w:tcPr>
            <w:tcW w:w="2771" w:type="dxa"/>
            <w:gridSpan w:val="2"/>
          </w:tcPr>
          <w:p w:rsidR="00AF7BB7" w:rsidRDefault="00AF7BB7" w:rsidP="00B80389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lastRenderedPageBreak/>
              <w:t>Контрольные примеры</w:t>
            </w:r>
          </w:p>
        </w:tc>
        <w:tc>
          <w:tcPr>
            <w:tcW w:w="4110" w:type="dxa"/>
            <w:gridSpan w:val="2"/>
          </w:tcPr>
          <w:p w:rsidR="00AF7BB7" w:rsidRPr="00E4486E" w:rsidRDefault="00AF7BB7" w:rsidP="00E4486E">
            <w:pPr>
              <w:pStyle w:val="a8"/>
              <w:ind w:firstLine="0"/>
            </w:pPr>
            <w:r>
              <w:t xml:space="preserve">Необходимо загрузить </w:t>
            </w:r>
            <w:r>
              <w:rPr>
                <w:lang w:val="en-US"/>
              </w:rPr>
              <w:t>zip</w:t>
            </w:r>
            <w:r w:rsidRPr="00E4486E">
              <w:t>-</w:t>
            </w:r>
            <w:r>
              <w:t xml:space="preserve">архив с контрольными примерами запросов и ответов в формате </w:t>
            </w:r>
            <w:r>
              <w:rPr>
                <w:lang w:val="en-US"/>
              </w:rPr>
              <w:t>xml</w:t>
            </w:r>
            <w:r w:rsidRPr="00E4486E">
              <w:t xml:space="preserve">. </w:t>
            </w:r>
            <w:r>
              <w:t>Контрольные примеры должны содержать ЭП-ОВ поставщика сервиса.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Поле для загрузки файлов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0637AF">
        <w:tc>
          <w:tcPr>
            <w:tcW w:w="12835" w:type="dxa"/>
            <w:gridSpan w:val="7"/>
          </w:tcPr>
          <w:p w:rsidR="00A1237F" w:rsidRDefault="00A1237F" w:rsidP="00530F1A">
            <w:pPr>
              <w:pStyle w:val="a8"/>
              <w:ind w:firstLine="0"/>
            </w:pPr>
            <w:r>
              <w:t>Сведения об информационной системе, предоставляющей электронный сервис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0637AF">
            <w:pPr>
              <w:pStyle w:val="a8"/>
              <w:ind w:firstLine="0"/>
            </w:pPr>
            <w:r>
              <w:t>Наименование</w:t>
            </w:r>
          </w:p>
        </w:tc>
        <w:tc>
          <w:tcPr>
            <w:tcW w:w="4110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Выбрать из списка наименований информационных систем, зарегистрированных в СМЭВ</w:t>
            </w:r>
          </w:p>
        </w:tc>
        <w:tc>
          <w:tcPr>
            <w:tcW w:w="2771" w:type="dxa"/>
            <w:gridSpan w:val="2"/>
          </w:tcPr>
          <w:p w:rsidR="00AF7BB7" w:rsidRDefault="00A1237F" w:rsidP="000637AF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0637AF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Стадия использования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Выбрать из нижеперечисленного:</w:t>
            </w:r>
          </w:p>
          <w:p w:rsidR="00AF7BB7" w:rsidRDefault="00AF7BB7" w:rsidP="00530F1A">
            <w:pPr>
              <w:pStyle w:val="a8"/>
            </w:pPr>
            <w:r>
              <w:t>1. Разработка</w:t>
            </w:r>
          </w:p>
          <w:p w:rsidR="00AF7BB7" w:rsidRDefault="00AF7BB7" w:rsidP="00530F1A">
            <w:pPr>
              <w:pStyle w:val="a8"/>
            </w:pPr>
            <w:r>
              <w:t>2.Тестовая эксплуатация</w:t>
            </w:r>
          </w:p>
          <w:p w:rsidR="00AF7BB7" w:rsidRDefault="00AF7BB7" w:rsidP="00530F1A">
            <w:pPr>
              <w:pStyle w:val="a8"/>
            </w:pPr>
            <w:r>
              <w:t>3. Опытная эксплуатация</w:t>
            </w:r>
          </w:p>
          <w:p w:rsidR="00AF7BB7" w:rsidRDefault="00AF7BB7" w:rsidP="00530F1A">
            <w:pPr>
              <w:pStyle w:val="a8"/>
            </w:pPr>
            <w:r>
              <w:t>4.Промышленная эксплуатация</w:t>
            </w:r>
          </w:p>
          <w:p w:rsidR="00AF7BB7" w:rsidRDefault="00AF7BB7" w:rsidP="00530F1A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Режим доступности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Например: 8/252, 16/252,  и т.д.</w:t>
            </w:r>
          </w:p>
          <w:p w:rsidR="00AF7BB7" w:rsidRDefault="00AF7BB7" w:rsidP="00530F1A">
            <w:pPr>
              <w:pStyle w:val="a8"/>
              <w:ind w:firstLine="0"/>
            </w:pPr>
            <w:r>
              <w:t xml:space="preserve">Стандартный режим: 24/365  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0637AF">
        <w:tc>
          <w:tcPr>
            <w:tcW w:w="12835" w:type="dxa"/>
            <w:gridSpan w:val="7"/>
          </w:tcPr>
          <w:p w:rsidR="00A1237F" w:rsidRDefault="00A1237F" w:rsidP="00530F1A">
            <w:pPr>
              <w:pStyle w:val="a8"/>
              <w:ind w:firstLine="0"/>
            </w:pPr>
            <w:r>
              <w:t>Сведения об информационной системе, предоставляющей электронный сервис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Наименование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 xml:space="preserve">Выбрать из списка наименований </w:t>
            </w:r>
            <w:r>
              <w:lastRenderedPageBreak/>
              <w:t>организаций, осуществляющих права собственности на информационные системы, зарегистрированные в СМЭВ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lastRenderedPageBreak/>
              <w:t xml:space="preserve">Поле с выпадающим </w:t>
            </w:r>
            <w:r>
              <w:lastRenderedPageBreak/>
              <w:t>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lastRenderedPageBreak/>
              <w:t>Обязательное</w:t>
            </w:r>
          </w:p>
        </w:tc>
      </w:tr>
      <w:tr w:rsidR="00A1237F" w:rsidTr="000637AF">
        <w:tc>
          <w:tcPr>
            <w:tcW w:w="12835" w:type="dxa"/>
            <w:gridSpan w:val="7"/>
          </w:tcPr>
          <w:p w:rsidR="00A1237F" w:rsidRDefault="00A1237F" w:rsidP="00530F1A">
            <w:pPr>
              <w:pStyle w:val="a8"/>
              <w:ind w:firstLine="0"/>
            </w:pPr>
            <w:r>
              <w:lastRenderedPageBreak/>
              <w:t>Сведения об операторе информационной системы</w:t>
            </w:r>
          </w:p>
        </w:tc>
      </w:tr>
      <w:tr w:rsidR="00AF7BB7" w:rsidTr="000637AF">
        <w:tc>
          <w:tcPr>
            <w:tcW w:w="3183" w:type="dxa"/>
          </w:tcPr>
          <w:p w:rsidR="00AF7BB7" w:rsidRDefault="00AF7BB7" w:rsidP="00530F1A">
            <w:pPr>
              <w:pStyle w:val="a8"/>
              <w:ind w:firstLine="0"/>
            </w:pPr>
            <w:r>
              <w:t>Наименование</w:t>
            </w:r>
          </w:p>
        </w:tc>
        <w:tc>
          <w:tcPr>
            <w:tcW w:w="4110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Выбрать из списка наименований операторов информационных систем, зарегистрированных в СМЭВ</w:t>
            </w: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Tr="000637AF">
        <w:tc>
          <w:tcPr>
            <w:tcW w:w="3183" w:type="dxa"/>
          </w:tcPr>
          <w:p w:rsidR="00AF7BB7" w:rsidRPr="00E7476A" w:rsidRDefault="00AF7BB7" w:rsidP="00530F1A">
            <w:pPr>
              <w:pStyle w:val="a8"/>
              <w:ind w:firstLine="0"/>
            </w:pPr>
            <w:r>
              <w:t>Эксплуатационное подразделение</w:t>
            </w:r>
          </w:p>
        </w:tc>
        <w:tc>
          <w:tcPr>
            <w:tcW w:w="4110" w:type="dxa"/>
            <w:gridSpan w:val="2"/>
          </w:tcPr>
          <w:p w:rsidR="00AF7BB7" w:rsidRPr="00E7476A" w:rsidRDefault="00AF7BB7" w:rsidP="00530F1A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F7BB7" w:rsidRDefault="00A1237F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71" w:type="dxa"/>
            <w:gridSpan w:val="2"/>
          </w:tcPr>
          <w:p w:rsidR="00AF7BB7" w:rsidRDefault="00AF7BB7" w:rsidP="00530F1A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1237F" w:rsidTr="000637AF">
        <w:tc>
          <w:tcPr>
            <w:tcW w:w="12835" w:type="dxa"/>
            <w:gridSpan w:val="7"/>
          </w:tcPr>
          <w:p w:rsidR="00A1237F" w:rsidRDefault="00A1237F" w:rsidP="00530F1A">
            <w:pPr>
              <w:pStyle w:val="a8"/>
              <w:ind w:firstLine="0"/>
            </w:pPr>
            <w:r>
              <w:t>Должностное лицо, ответственное за эксплуатацию</w:t>
            </w:r>
          </w:p>
        </w:tc>
      </w:tr>
      <w:tr w:rsidR="00A1237F" w:rsidTr="00A1237F">
        <w:tc>
          <w:tcPr>
            <w:tcW w:w="3216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ФИО</w:t>
            </w:r>
          </w:p>
        </w:tc>
        <w:tc>
          <w:tcPr>
            <w:tcW w:w="4111" w:type="dxa"/>
            <w:gridSpan w:val="2"/>
            <w:vMerge w:val="restart"/>
          </w:tcPr>
          <w:p w:rsidR="00A1237F" w:rsidRPr="00E7476A" w:rsidRDefault="00A1237F" w:rsidP="007C34C2">
            <w:pPr>
              <w:pStyle w:val="a8"/>
              <w:ind w:firstLine="0"/>
            </w:pPr>
            <w:r w:rsidRPr="00E7476A">
              <w:t>Необходимо указывать контак</w:t>
            </w:r>
            <w:r>
              <w:t>т</w:t>
            </w:r>
            <w:r w:rsidRPr="00E7476A">
              <w:t>ное лицо (ФИО, должность, контактный телефон, эл. почта), напрямую отвечающее за администрирование сервиса - с кем контактировать для уточнения технических деталей функционирования сервиса или устранения инцидентов при его неработоспособности (технический специалист)</w:t>
            </w:r>
          </w:p>
        </w:tc>
        <w:tc>
          <w:tcPr>
            <w:tcW w:w="2771" w:type="dxa"/>
            <w:gridSpan w:val="2"/>
          </w:tcPr>
          <w:p w:rsidR="00A1237F" w:rsidRDefault="00A1237F" w:rsidP="007C34C2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A1237F">
        <w:tc>
          <w:tcPr>
            <w:tcW w:w="3216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Должность</w:t>
            </w:r>
          </w:p>
        </w:tc>
        <w:tc>
          <w:tcPr>
            <w:tcW w:w="4111" w:type="dxa"/>
            <w:gridSpan w:val="2"/>
            <w:vMerge/>
          </w:tcPr>
          <w:p w:rsidR="00A1237F" w:rsidRDefault="00A1237F" w:rsidP="00530F1A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530F1A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1237F" w:rsidTr="00A1237F">
        <w:trPr>
          <w:trHeight w:val="545"/>
        </w:trPr>
        <w:tc>
          <w:tcPr>
            <w:tcW w:w="3216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Контактный телефон</w:t>
            </w:r>
          </w:p>
        </w:tc>
        <w:tc>
          <w:tcPr>
            <w:tcW w:w="4111" w:type="dxa"/>
            <w:gridSpan w:val="2"/>
            <w:vMerge/>
          </w:tcPr>
          <w:p w:rsidR="00A1237F" w:rsidRDefault="00A1237F" w:rsidP="00530F1A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A1237F">
        <w:trPr>
          <w:trHeight w:val="992"/>
        </w:trPr>
        <w:tc>
          <w:tcPr>
            <w:tcW w:w="3216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Электронная почта</w:t>
            </w:r>
          </w:p>
        </w:tc>
        <w:tc>
          <w:tcPr>
            <w:tcW w:w="4111" w:type="dxa"/>
            <w:gridSpan w:val="2"/>
            <w:vMerge/>
          </w:tcPr>
          <w:p w:rsidR="00A1237F" w:rsidRDefault="00A1237F" w:rsidP="00530F1A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1237F" w:rsidRDefault="00A1237F" w:rsidP="00530F1A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530F1A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0637AF">
        <w:tc>
          <w:tcPr>
            <w:tcW w:w="12835" w:type="dxa"/>
            <w:gridSpan w:val="7"/>
          </w:tcPr>
          <w:p w:rsidR="00A1237F" w:rsidRDefault="00A1237F" w:rsidP="007C34C2">
            <w:pPr>
              <w:pStyle w:val="a8"/>
              <w:ind w:firstLine="0"/>
            </w:pPr>
            <w:r>
              <w:t>Должностное лицо, согласующее предоставление прав доступа</w:t>
            </w:r>
          </w:p>
        </w:tc>
      </w:tr>
      <w:tr w:rsidR="00A1237F" w:rsidTr="00A1237F">
        <w:tc>
          <w:tcPr>
            <w:tcW w:w="3216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ФИО</w:t>
            </w:r>
          </w:p>
        </w:tc>
        <w:tc>
          <w:tcPr>
            <w:tcW w:w="4111" w:type="dxa"/>
            <w:gridSpan w:val="2"/>
            <w:vMerge w:val="restart"/>
          </w:tcPr>
          <w:p w:rsidR="00A1237F" w:rsidRPr="00E7476A" w:rsidRDefault="00A1237F" w:rsidP="007C34C2">
            <w:pPr>
              <w:pStyle w:val="a8"/>
              <w:ind w:firstLine="0"/>
            </w:pPr>
            <w:r w:rsidRPr="00E7476A">
              <w:t>Необходимо указывать контак</w:t>
            </w:r>
            <w:r>
              <w:t>т</w:t>
            </w:r>
            <w:r w:rsidRPr="00E7476A">
              <w:t xml:space="preserve">ное лицо (ФИО, должность, контактный телефон, эл. почта), </w:t>
            </w:r>
            <w:r>
              <w:t>согласующее предоставление прав доступа</w:t>
            </w:r>
          </w:p>
        </w:tc>
        <w:tc>
          <w:tcPr>
            <w:tcW w:w="2771" w:type="dxa"/>
            <w:gridSpan w:val="2"/>
          </w:tcPr>
          <w:p w:rsidR="00A1237F" w:rsidRDefault="00A1237F" w:rsidP="007C34C2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0637AF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A1237F">
        <w:tc>
          <w:tcPr>
            <w:tcW w:w="3216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Должность</w:t>
            </w:r>
          </w:p>
        </w:tc>
        <w:tc>
          <w:tcPr>
            <w:tcW w:w="4111" w:type="dxa"/>
            <w:gridSpan w:val="2"/>
            <w:vMerge/>
          </w:tcPr>
          <w:p w:rsidR="00A1237F" w:rsidRDefault="00A1237F" w:rsidP="000637AF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0637AF">
            <w:pPr>
              <w:pStyle w:val="a8"/>
              <w:ind w:firstLine="0"/>
            </w:pPr>
            <w:r>
              <w:t>Необязательное</w:t>
            </w:r>
          </w:p>
        </w:tc>
      </w:tr>
      <w:tr w:rsidR="00A1237F" w:rsidTr="00A1237F">
        <w:tc>
          <w:tcPr>
            <w:tcW w:w="3216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Контактный телефон</w:t>
            </w:r>
          </w:p>
        </w:tc>
        <w:tc>
          <w:tcPr>
            <w:tcW w:w="4111" w:type="dxa"/>
            <w:gridSpan w:val="2"/>
            <w:vMerge/>
          </w:tcPr>
          <w:p w:rsidR="00A1237F" w:rsidRDefault="00A1237F" w:rsidP="000637AF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0637AF">
            <w:pPr>
              <w:pStyle w:val="a8"/>
              <w:ind w:firstLine="0"/>
            </w:pPr>
            <w:r>
              <w:t>Обязательное</w:t>
            </w:r>
          </w:p>
        </w:tc>
      </w:tr>
      <w:tr w:rsidR="00A1237F" w:rsidTr="00A1237F">
        <w:tc>
          <w:tcPr>
            <w:tcW w:w="3216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Электронная почта</w:t>
            </w:r>
          </w:p>
        </w:tc>
        <w:tc>
          <w:tcPr>
            <w:tcW w:w="4111" w:type="dxa"/>
            <w:gridSpan w:val="2"/>
            <w:vMerge/>
          </w:tcPr>
          <w:p w:rsidR="00A1237F" w:rsidRDefault="00A1237F" w:rsidP="000637AF">
            <w:pPr>
              <w:pStyle w:val="a8"/>
              <w:ind w:firstLine="0"/>
            </w:pPr>
          </w:p>
        </w:tc>
        <w:tc>
          <w:tcPr>
            <w:tcW w:w="2771" w:type="dxa"/>
            <w:gridSpan w:val="2"/>
          </w:tcPr>
          <w:p w:rsidR="00A1237F" w:rsidRDefault="00A1237F" w:rsidP="000637AF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2737" w:type="dxa"/>
          </w:tcPr>
          <w:p w:rsidR="00A1237F" w:rsidRDefault="00A1237F" w:rsidP="000637AF">
            <w:pPr>
              <w:pStyle w:val="a8"/>
              <w:ind w:firstLine="0"/>
            </w:pPr>
            <w:r>
              <w:t>Обязательное</w:t>
            </w:r>
          </w:p>
        </w:tc>
      </w:tr>
    </w:tbl>
    <w:p w:rsidR="00191A37" w:rsidRDefault="00191A37" w:rsidP="00191A37">
      <w:r>
        <w:lastRenderedPageBreak/>
        <w:t>Данные поля заполняются в соответствии с общими правилами заполнения полей форм заявок.</w:t>
      </w:r>
    </w:p>
    <w:p w:rsidR="00191A37" w:rsidRDefault="00191A37" w:rsidP="00191A37">
      <w:pPr>
        <w:keepNext/>
        <w:spacing w:before="240"/>
      </w:pPr>
      <w:r>
        <w:t>В р</w:t>
      </w:r>
      <w:r w:rsidRPr="00C367FD">
        <w:t>аздел</w:t>
      </w:r>
      <w:r>
        <w:t>е</w:t>
      </w:r>
      <w:r w:rsidRPr="00C367FD">
        <w:t xml:space="preserve"> </w:t>
      </w:r>
      <w:r>
        <w:t>«О</w:t>
      </w:r>
      <w:r w:rsidRPr="00C367FD">
        <w:t>перации</w:t>
      </w:r>
      <w:r>
        <w:t>» (</w:t>
      </w:r>
      <w:proofErr w:type="gramStart"/>
      <w:r w:rsidRPr="0058184F">
        <w:t>см</w:t>
      </w:r>
      <w:proofErr w:type="gramEnd"/>
      <w:r w:rsidRPr="0058184F">
        <w:t xml:space="preserve">. </w:t>
      </w:r>
      <w:fldSimple w:instr=" REF _Ref326591858 \h  \* MERGEFORMAT ">
        <w:r w:rsidR="00196E98">
          <w:t xml:space="preserve">Рисунок </w:t>
        </w:r>
        <w:r w:rsidR="00196E98">
          <w:rPr>
            <w:noProof/>
          </w:rPr>
          <w:t>42</w:t>
        </w:r>
      </w:fldSimple>
      <w:r>
        <w:t>) указывается информация об операциях электронного сервиса.</w:t>
      </w:r>
      <w:r w:rsidRPr="00C367FD">
        <w:t xml:space="preserve"> </w:t>
      </w:r>
      <w:r>
        <w:rPr>
          <w:noProof/>
        </w:rPr>
        <w:drawing>
          <wp:inline distT="0" distB="0" distL="0" distR="0">
            <wp:extent cx="9251950" cy="1149427"/>
            <wp:effectExtent l="19050" t="0" r="6350" b="0"/>
            <wp:docPr id="44" name="Рисунок 17" descr="опера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перации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11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4"/>
      </w:pPr>
      <w:bookmarkStart w:id="70" w:name="_Ref326591858"/>
      <w:r>
        <w:t xml:space="preserve">Рисунок </w:t>
      </w:r>
      <w:fldSimple w:instr=" SEQ Рисунок \* ARABIC ">
        <w:r w:rsidR="00196E98">
          <w:rPr>
            <w:noProof/>
          </w:rPr>
          <w:t>42</w:t>
        </w:r>
      </w:fldSimple>
      <w:bookmarkEnd w:id="70"/>
      <w:r>
        <w:t>. Раздел «Операции»</w:t>
      </w:r>
    </w:p>
    <w:p w:rsidR="00191A37" w:rsidRPr="0058184F" w:rsidRDefault="00191A37" w:rsidP="00191A37">
      <w:r>
        <w:t>При заполнении данного раздела необходимо следовать следующим правилам:</w:t>
      </w:r>
    </w:p>
    <w:p w:rsidR="00191A37" w:rsidRPr="008722E0" w:rsidRDefault="00191A37" w:rsidP="00191A37">
      <w:pPr>
        <w:pStyle w:val="a8"/>
        <w:numPr>
          <w:ilvl w:val="0"/>
          <w:numId w:val="10"/>
        </w:numPr>
      </w:pPr>
      <w:r>
        <w:t>Е</w:t>
      </w:r>
      <w:r w:rsidRPr="00224A8F">
        <w:rPr>
          <w:color w:val="000000"/>
        </w:rPr>
        <w:t xml:space="preserve">сли область использования электронного сервиса "Прием заявлений с ЕПГУ" - заполнение этого листа </w:t>
      </w:r>
      <w:r w:rsidRPr="00224A8F">
        <w:rPr>
          <w:b/>
          <w:bCs/>
          <w:color w:val="000000"/>
        </w:rPr>
        <w:t>не требуется.</w:t>
      </w:r>
    </w:p>
    <w:p w:rsidR="00191A37" w:rsidRPr="008722E0" w:rsidRDefault="00191A37" w:rsidP="00191A37">
      <w:pPr>
        <w:pStyle w:val="a8"/>
        <w:numPr>
          <w:ilvl w:val="0"/>
          <w:numId w:val="10"/>
        </w:numPr>
      </w:pPr>
      <w:r w:rsidRPr="00224A8F">
        <w:rPr>
          <w:color w:val="000000"/>
        </w:rPr>
        <w:t>Поля "Наименование операции", "Назначение операции" и "Наименование параметра" должны быть заполнены на русском языке.</w:t>
      </w:r>
    </w:p>
    <w:p w:rsidR="00191A37" w:rsidRPr="008722E0" w:rsidRDefault="00191A37" w:rsidP="00191A37">
      <w:pPr>
        <w:pStyle w:val="a8"/>
        <w:numPr>
          <w:ilvl w:val="0"/>
          <w:numId w:val="10"/>
        </w:numPr>
      </w:pPr>
      <w:r w:rsidRPr="00224A8F">
        <w:rPr>
          <w:color w:val="000000"/>
        </w:rPr>
        <w:t>В поле "Наименование операции" не допускаются сокращения в названии, а также использование аббревиатур</w:t>
      </w:r>
      <w:r>
        <w:rPr>
          <w:color w:val="000000"/>
        </w:rPr>
        <w:t>.</w:t>
      </w:r>
    </w:p>
    <w:p w:rsidR="00191A37" w:rsidRPr="008722E0" w:rsidRDefault="00191A37" w:rsidP="00191A37">
      <w:pPr>
        <w:pStyle w:val="a8"/>
        <w:numPr>
          <w:ilvl w:val="0"/>
          <w:numId w:val="10"/>
        </w:numPr>
      </w:pPr>
      <w:r w:rsidRPr="00224A8F">
        <w:rPr>
          <w:color w:val="000000"/>
        </w:rPr>
        <w:t>В поле "Назначение операции" необходимо понятно описать назначение операций</w:t>
      </w:r>
      <w:r>
        <w:rPr>
          <w:color w:val="000000"/>
        </w:rPr>
        <w:t>.</w:t>
      </w:r>
    </w:p>
    <w:p w:rsidR="00191A37" w:rsidRPr="008722E0" w:rsidRDefault="00191A37" w:rsidP="00191A37">
      <w:pPr>
        <w:pStyle w:val="a8"/>
        <w:numPr>
          <w:ilvl w:val="0"/>
          <w:numId w:val="10"/>
        </w:numPr>
      </w:pPr>
      <w:r w:rsidRPr="00224A8F">
        <w:rPr>
          <w:color w:val="000000"/>
        </w:rPr>
        <w:t>В поле "Наименование параметра" должны указываться общеупотребительные термины из предметной области использования сервиса (например, Фамилия, СНИЛС, ИНН).</w:t>
      </w:r>
      <w:r w:rsidRPr="008722E0">
        <w:rPr>
          <w:color w:val="000000"/>
        </w:rPr>
        <w:t xml:space="preserve"> </w:t>
      </w:r>
    </w:p>
    <w:p w:rsidR="00191A37" w:rsidRDefault="00191A37" w:rsidP="00191A37">
      <w:pPr>
        <w:pStyle w:val="a8"/>
        <w:ind w:left="720" w:firstLine="0"/>
        <w:rPr>
          <w:color w:val="000000"/>
        </w:rPr>
      </w:pPr>
      <w:proofErr w:type="gramStart"/>
      <w:r w:rsidRPr="00224A8F">
        <w:rPr>
          <w:color w:val="000000"/>
        </w:rPr>
        <w:t>Не требуется перечисление всех параметров, если какой-то из них не отражает специфику описываемой операции (Например, для операции проверка соответствия ФИО и СНИЛС гражданина могут использоваться следующие мета-параметры - ФИО (входной), СНИЛС (входной), Статус проверки (выходной)</w:t>
      </w:r>
      <w:proofErr w:type="gramEnd"/>
    </w:p>
    <w:p w:rsidR="00191A37" w:rsidRDefault="00191A37" w:rsidP="00191A37">
      <w:pPr>
        <w:pStyle w:val="a8"/>
        <w:ind w:firstLine="0"/>
      </w:pPr>
      <w:r>
        <w:t>Для добавления операции необходимо:</w:t>
      </w:r>
    </w:p>
    <w:p w:rsidR="00191A37" w:rsidRDefault="00191A37" w:rsidP="00191A37">
      <w:pPr>
        <w:pStyle w:val="a8"/>
        <w:numPr>
          <w:ilvl w:val="0"/>
          <w:numId w:val="14"/>
        </w:numPr>
      </w:pPr>
      <w:r>
        <w:t>Нажать кнопку</w:t>
      </w:r>
      <w:r w:rsidRPr="00AF1273">
        <w:t xml:space="preserve"> </w:t>
      </w:r>
      <w:r>
        <w:rPr>
          <w:noProof/>
        </w:rPr>
        <w:drawing>
          <wp:inline distT="0" distB="0" distL="0" distR="0">
            <wp:extent cx="543001" cy="181000"/>
            <wp:effectExtent l="19050" t="0" r="9449" b="0"/>
            <wp:docPr id="45" name="Рисунок 18" descr="добав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ить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после чего будет создана пустая запись.</w:t>
      </w:r>
    </w:p>
    <w:p w:rsidR="00191A37" w:rsidRDefault="00191A37" w:rsidP="00191A37">
      <w:pPr>
        <w:pStyle w:val="a8"/>
        <w:numPr>
          <w:ilvl w:val="0"/>
          <w:numId w:val="14"/>
        </w:numPr>
      </w:pPr>
      <w:r>
        <w:t>В созданной записи заполнить поля «Код</w:t>
      </w:r>
      <w:r w:rsidR="005C49BE">
        <w:t xml:space="preserve"> операции», «Наименование операции</w:t>
      </w:r>
      <w:r>
        <w:t>»</w:t>
      </w:r>
      <w:r w:rsidR="005C49BE">
        <w:t>, «Назначение»</w:t>
      </w:r>
      <w:r>
        <w:t xml:space="preserve"> и «</w:t>
      </w:r>
      <w:r w:rsidR="005C49BE">
        <w:rPr>
          <w:lang w:val="en-US"/>
        </w:rPr>
        <w:t>Soap</w:t>
      </w:r>
      <w:r w:rsidR="005C49BE" w:rsidRPr="005C49BE">
        <w:t xml:space="preserve"> </w:t>
      </w:r>
      <w:r w:rsidR="005C49BE">
        <w:rPr>
          <w:lang w:val="en-US"/>
        </w:rPr>
        <w:t>Action</w:t>
      </w:r>
      <w:r>
        <w:t>», как обычные поля.</w:t>
      </w:r>
    </w:p>
    <w:p w:rsidR="00191A37" w:rsidRDefault="00191A37" w:rsidP="00191A37">
      <w:pPr>
        <w:pStyle w:val="a8"/>
        <w:numPr>
          <w:ilvl w:val="0"/>
          <w:numId w:val="14"/>
        </w:numPr>
      </w:pPr>
      <w:r>
        <w:t xml:space="preserve">Добавить параметр операции, нажав в соответствующем разделе кнопку </w:t>
      </w:r>
      <w:r>
        <w:rPr>
          <w:noProof/>
        </w:rPr>
        <w:drawing>
          <wp:inline distT="0" distB="0" distL="0" distR="0">
            <wp:extent cx="543001" cy="181000"/>
            <wp:effectExtent l="19050" t="0" r="9449" b="0"/>
            <wp:docPr id="46" name="Рисунок 19" descr="добав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ить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8"/>
        <w:numPr>
          <w:ilvl w:val="0"/>
          <w:numId w:val="14"/>
        </w:numPr>
      </w:pPr>
      <w:r>
        <w:t>В созданной записи заполнить поле «Тип», как поле с выпадающим списком, и «Название», как обычное поле.</w:t>
      </w:r>
    </w:p>
    <w:p w:rsidR="00191A37" w:rsidRDefault="00191A37" w:rsidP="00191A37">
      <w:pPr>
        <w:pStyle w:val="a8"/>
        <w:numPr>
          <w:ilvl w:val="0"/>
          <w:numId w:val="14"/>
        </w:numPr>
      </w:pPr>
      <w:r>
        <w:lastRenderedPageBreak/>
        <w:t>Повторять шаги 3 и 4 пока все необходимые параметры операции не будут добавлены.</w:t>
      </w:r>
    </w:p>
    <w:p w:rsidR="00191A37" w:rsidRDefault="00191A37" w:rsidP="00191A37">
      <w:pPr>
        <w:pStyle w:val="a8"/>
        <w:ind w:firstLine="0"/>
      </w:pPr>
      <w:r>
        <w:t xml:space="preserve">Для удаления добавленной операции необходимо: </w:t>
      </w:r>
    </w:p>
    <w:p w:rsidR="00191A37" w:rsidRDefault="00191A37" w:rsidP="00191A37">
      <w:pPr>
        <w:pStyle w:val="a8"/>
        <w:numPr>
          <w:ilvl w:val="0"/>
          <w:numId w:val="15"/>
        </w:numPr>
      </w:pPr>
      <w:r>
        <w:t>Нажать на строку с операцией, которую требуется удалить.</w:t>
      </w:r>
    </w:p>
    <w:p w:rsidR="00191A37" w:rsidRDefault="00191A37" w:rsidP="00191A37">
      <w:pPr>
        <w:pStyle w:val="a8"/>
        <w:numPr>
          <w:ilvl w:val="0"/>
          <w:numId w:val="15"/>
        </w:numPr>
      </w:pPr>
      <w:r>
        <w:t xml:space="preserve">Нажать кнопку </w:t>
      </w:r>
      <w:r>
        <w:rPr>
          <w:noProof/>
        </w:rPr>
        <w:drawing>
          <wp:inline distT="0" distB="0" distL="0" distR="0">
            <wp:extent cx="581106" cy="190527"/>
            <wp:effectExtent l="19050" t="0" r="9444" b="0"/>
            <wp:docPr id="47" name="Рисунок 20" descr="удалить_о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далить_оп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8"/>
        <w:ind w:firstLine="0"/>
      </w:pPr>
      <w:r>
        <w:t>Для изменения добавленной операции необходимо:</w:t>
      </w:r>
    </w:p>
    <w:p w:rsidR="00191A37" w:rsidRDefault="00191A37" w:rsidP="00191A37">
      <w:pPr>
        <w:pStyle w:val="a8"/>
        <w:numPr>
          <w:ilvl w:val="0"/>
          <w:numId w:val="16"/>
        </w:numPr>
      </w:pPr>
      <w:r>
        <w:t>Нажать на строку с операцией, которую требуется изменить</w:t>
      </w:r>
    </w:p>
    <w:p w:rsidR="00191A37" w:rsidRDefault="00191A37" w:rsidP="00191A37">
      <w:pPr>
        <w:pStyle w:val="a8"/>
        <w:numPr>
          <w:ilvl w:val="0"/>
          <w:numId w:val="16"/>
        </w:numPr>
      </w:pPr>
      <w:r>
        <w:t>Изменить, если требуется, поля «Код», «Название», «Метод», как обычные поля</w:t>
      </w:r>
    </w:p>
    <w:p w:rsidR="00191A37" w:rsidRDefault="00191A37" w:rsidP="00191A37">
      <w:pPr>
        <w:pStyle w:val="a8"/>
        <w:numPr>
          <w:ilvl w:val="0"/>
          <w:numId w:val="16"/>
        </w:numPr>
      </w:pPr>
      <w:r>
        <w:t>Изменить, если требуется, параметры операции</w:t>
      </w:r>
    </w:p>
    <w:p w:rsidR="00191A37" w:rsidRDefault="00191A37" w:rsidP="00191A37">
      <w:pPr>
        <w:pStyle w:val="a8"/>
        <w:numPr>
          <w:ilvl w:val="1"/>
          <w:numId w:val="16"/>
        </w:numPr>
      </w:pPr>
      <w:r>
        <w:t>Для удаления параметра операции</w:t>
      </w:r>
    </w:p>
    <w:p w:rsidR="00191A37" w:rsidRDefault="00191A37" w:rsidP="00191A37">
      <w:pPr>
        <w:pStyle w:val="a8"/>
        <w:numPr>
          <w:ilvl w:val="2"/>
          <w:numId w:val="16"/>
        </w:numPr>
      </w:pPr>
      <w:r>
        <w:t>Нажать на строку с параметром операции, который требуется удалить</w:t>
      </w:r>
    </w:p>
    <w:p w:rsidR="00191A37" w:rsidRDefault="00191A37" w:rsidP="00191A37">
      <w:pPr>
        <w:pStyle w:val="a8"/>
        <w:numPr>
          <w:ilvl w:val="2"/>
          <w:numId w:val="16"/>
        </w:numPr>
      </w:pPr>
      <w:r>
        <w:t xml:space="preserve">Нажать кнопку </w:t>
      </w:r>
      <w:r>
        <w:rPr>
          <w:noProof/>
        </w:rPr>
        <w:drawing>
          <wp:inline distT="0" distB="0" distL="0" distR="0">
            <wp:extent cx="581106" cy="190527"/>
            <wp:effectExtent l="19050" t="0" r="9444" b="0"/>
            <wp:docPr id="100" name="Рисунок 99" descr="удалить_о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далить_оп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37" w:rsidRDefault="00191A37" w:rsidP="00191A37">
      <w:pPr>
        <w:pStyle w:val="a8"/>
        <w:numPr>
          <w:ilvl w:val="1"/>
          <w:numId w:val="16"/>
        </w:numPr>
      </w:pPr>
      <w:r>
        <w:t>Для изменения параметра операции</w:t>
      </w:r>
    </w:p>
    <w:p w:rsidR="00191A37" w:rsidRDefault="00191A37" w:rsidP="00191A37">
      <w:pPr>
        <w:pStyle w:val="a8"/>
        <w:numPr>
          <w:ilvl w:val="2"/>
          <w:numId w:val="16"/>
        </w:numPr>
      </w:pPr>
      <w:r>
        <w:t>Нажать на строку с параметром операции, который требуется изменить</w:t>
      </w:r>
    </w:p>
    <w:p w:rsidR="00191A37" w:rsidRDefault="00191A37" w:rsidP="00191A37">
      <w:pPr>
        <w:pStyle w:val="a8"/>
        <w:numPr>
          <w:ilvl w:val="2"/>
          <w:numId w:val="16"/>
        </w:numPr>
      </w:pPr>
      <w:r>
        <w:t>Изменить поле «Тип», как поле с выпадающим списком, и «Название», как обычное поле</w:t>
      </w:r>
    </w:p>
    <w:p w:rsidR="00191A37" w:rsidRDefault="00191A37" w:rsidP="00191A37">
      <w:pPr>
        <w:pStyle w:val="a8"/>
        <w:numPr>
          <w:ilvl w:val="1"/>
          <w:numId w:val="16"/>
        </w:numPr>
      </w:pPr>
      <w:r>
        <w:t>Для добавления параметра операции</w:t>
      </w:r>
    </w:p>
    <w:p w:rsidR="00191A37" w:rsidRDefault="00191A37" w:rsidP="00191A37">
      <w:pPr>
        <w:pStyle w:val="a8"/>
        <w:numPr>
          <w:ilvl w:val="2"/>
          <w:numId w:val="16"/>
        </w:numPr>
      </w:pPr>
      <w:r>
        <w:t>Нажать на кнопку «Добавить» в соответствующем разделе</w:t>
      </w:r>
    </w:p>
    <w:p w:rsidR="00191A37" w:rsidRDefault="00191A37" w:rsidP="00191A37">
      <w:pPr>
        <w:pStyle w:val="a8"/>
        <w:numPr>
          <w:ilvl w:val="2"/>
          <w:numId w:val="16"/>
        </w:numPr>
        <w:spacing w:after="240"/>
      </w:pPr>
      <w:r>
        <w:t>В созданной записи заполнить поле «Тип», как поле с выпадающим списком, и «Название», как обычное поле.</w:t>
      </w:r>
    </w:p>
    <w:p w:rsidR="00A507A1" w:rsidRDefault="004B4BAF" w:rsidP="00A507A1">
      <w:pPr>
        <w:pStyle w:val="a8"/>
        <w:spacing w:after="240"/>
        <w:ind w:firstLine="0"/>
      </w:pPr>
      <w:r>
        <w:rPr>
          <w:noProof/>
        </w:rPr>
        <w:pict>
          <v:shape id="_x0000_s1032" type="#_x0000_t202" style="position:absolute;left:0;text-align:left;margin-left:-23.5pt;margin-top:155.95pt;width:727.9pt;height:.05pt;z-index:251682816" stroked="f">
            <v:textbox style="mso-next-textbox:#_x0000_s1032;mso-fit-shape-to-text:t" inset="0,0,0,0">
              <w:txbxContent>
                <w:p w:rsidR="002553F1" w:rsidRPr="00A507A1" w:rsidRDefault="002553F1" w:rsidP="00A507A1">
                  <w:pPr>
                    <w:pStyle w:val="a4"/>
                  </w:pPr>
                  <w:bookmarkStart w:id="71" w:name="_Ref328389170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43</w:t>
                    </w:r>
                  </w:fldSimple>
                  <w:bookmarkEnd w:id="71"/>
                  <w:r>
                    <w:t>. Реестр прав доступа</w:t>
                  </w:r>
                </w:p>
              </w:txbxContent>
            </v:textbox>
            <w10:wrap type="topAndBottom"/>
          </v:shape>
        </w:pict>
      </w:r>
      <w:r w:rsidR="00A507A1"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-298450</wp:posOffset>
            </wp:positionH>
            <wp:positionV relativeFrom="paragraph">
              <wp:posOffset>410845</wp:posOffset>
            </wp:positionV>
            <wp:extent cx="9244330" cy="1512570"/>
            <wp:effectExtent l="19050" t="0" r="0" b="0"/>
            <wp:wrapTopAndBottom/>
            <wp:docPr id="57" name="Рисунок 56" descr="Реестр пра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естр прав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07A1">
        <w:t>В разделе «Права доступа» (</w:t>
      </w:r>
      <w:proofErr w:type="gramStart"/>
      <w:r w:rsidR="00A507A1">
        <w:t>см</w:t>
      </w:r>
      <w:proofErr w:type="gramEnd"/>
      <w:r w:rsidR="00A507A1">
        <w:t>.</w:t>
      </w:r>
      <w:r>
        <w:fldChar w:fldCharType="begin"/>
      </w:r>
      <w:r w:rsidR="00A507A1">
        <w:instrText xml:space="preserve"> REF _Ref328389170 \h </w:instrText>
      </w:r>
      <w:r>
        <w:fldChar w:fldCharType="separate"/>
      </w:r>
      <w:r w:rsidR="00196E98">
        <w:t xml:space="preserve">Рисунок </w:t>
      </w:r>
      <w:r w:rsidR="00196E98">
        <w:rPr>
          <w:noProof/>
        </w:rPr>
        <w:t>43</w:t>
      </w:r>
      <w:r>
        <w:fldChar w:fldCharType="end"/>
      </w:r>
      <w:r w:rsidR="00A507A1">
        <w:t>) указывается информация о доступах различных информационных систем к операциям сервиса.</w:t>
      </w:r>
    </w:p>
    <w:p w:rsidR="00A507A1" w:rsidRDefault="00A507A1" w:rsidP="00A507A1">
      <w:pPr>
        <w:pStyle w:val="a8"/>
        <w:spacing w:after="240"/>
        <w:ind w:firstLine="0"/>
      </w:pPr>
      <w:r>
        <w:lastRenderedPageBreak/>
        <w:t>При заполнении раздела необходимо следовать следующим правилам:</w:t>
      </w:r>
    </w:p>
    <w:p w:rsidR="00A507A1" w:rsidRDefault="00A507A1" w:rsidP="00A507A1">
      <w:pPr>
        <w:pStyle w:val="a8"/>
        <w:numPr>
          <w:ilvl w:val="0"/>
          <w:numId w:val="26"/>
        </w:numPr>
      </w:pPr>
      <w:r w:rsidRPr="00A507A1">
        <w:t xml:space="preserve">Если область применения электронного сервиса "Приём заявлений с ЕПГУ" </w:t>
      </w:r>
      <w:r>
        <w:t>–</w:t>
      </w:r>
      <w:r w:rsidRPr="00A507A1">
        <w:t xml:space="preserve"> </w:t>
      </w:r>
      <w:r>
        <w:t xml:space="preserve">раздел </w:t>
      </w:r>
      <w:r w:rsidRPr="00A507A1">
        <w:t>не заполняется.</w:t>
      </w:r>
    </w:p>
    <w:p w:rsidR="00064869" w:rsidRDefault="00A507A1" w:rsidP="00A507A1">
      <w:pPr>
        <w:pStyle w:val="a8"/>
        <w:numPr>
          <w:ilvl w:val="0"/>
          <w:numId w:val="26"/>
        </w:numPr>
      </w:pPr>
      <w:r>
        <w:t>Если сервис «Общедоступный» –</w:t>
      </w:r>
      <w:r w:rsidRPr="00A507A1">
        <w:t xml:space="preserve"> </w:t>
      </w:r>
      <w:r>
        <w:t xml:space="preserve">раздел </w:t>
      </w:r>
      <w:r w:rsidRPr="00A507A1">
        <w:t>не заполняется</w:t>
      </w:r>
      <w:r w:rsidR="00064869">
        <w:t>.</w:t>
      </w:r>
    </w:p>
    <w:p w:rsidR="00A507A1" w:rsidRDefault="00064869" w:rsidP="00A507A1">
      <w:pPr>
        <w:pStyle w:val="a8"/>
        <w:numPr>
          <w:ilvl w:val="0"/>
          <w:numId w:val="26"/>
        </w:numPr>
      </w:pPr>
      <w:r w:rsidRPr="00064869">
        <w:t>В случае указания Уровня доступа "полный", столбец "Список допустимых операций" не заполняется.</w:t>
      </w:r>
    </w:p>
    <w:p w:rsidR="00064869" w:rsidRDefault="00064869" w:rsidP="00A507A1">
      <w:pPr>
        <w:pStyle w:val="a8"/>
        <w:numPr>
          <w:ilvl w:val="0"/>
          <w:numId w:val="26"/>
        </w:numPr>
      </w:pPr>
      <w:r w:rsidRPr="00064869">
        <w:t>Рекомендуемое время ожидания заполняется для каждого потребителя асинхронного сервиса отдельным значением с указанием единиц измерения. Например: 45 секунд, 10 минут, 3 суток.</w:t>
      </w:r>
    </w:p>
    <w:p w:rsidR="003C598B" w:rsidRDefault="003C598B" w:rsidP="003C598B">
      <w:pPr>
        <w:pStyle w:val="a8"/>
        <w:ind w:firstLine="0"/>
      </w:pPr>
      <w:r>
        <w:t>Для добавления права доступа необходимо:</w:t>
      </w:r>
    </w:p>
    <w:p w:rsidR="003C598B" w:rsidRDefault="003C598B" w:rsidP="003C598B">
      <w:pPr>
        <w:pStyle w:val="a8"/>
        <w:numPr>
          <w:ilvl w:val="0"/>
          <w:numId w:val="38"/>
        </w:numPr>
      </w:pPr>
      <w:r>
        <w:t xml:space="preserve">Нажать кнопку </w:t>
      </w:r>
      <w:r w:rsidRPr="003C598B">
        <w:rPr>
          <w:noProof/>
        </w:rPr>
        <w:drawing>
          <wp:inline distT="0" distB="0" distL="0" distR="0">
            <wp:extent cx="543001" cy="181000"/>
            <wp:effectExtent l="19050" t="0" r="9449" b="0"/>
            <wp:docPr id="106" name="Рисунок 18" descr="добави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ить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после чего в раздел «Права доступа» будет добавлена пустая запись</w:t>
      </w:r>
    </w:p>
    <w:p w:rsidR="003C598B" w:rsidRDefault="003C598B" w:rsidP="003C598B">
      <w:pPr>
        <w:pStyle w:val="a8"/>
        <w:numPr>
          <w:ilvl w:val="0"/>
          <w:numId w:val="38"/>
        </w:numPr>
      </w:pPr>
      <w:r>
        <w:t>В созданной записи заполнить поля «Уровень доступа», «Организация», «Информационная система» как поля с выпадающим списком, поле «Рекомендуемое время ответа» как обычное поле.</w:t>
      </w:r>
    </w:p>
    <w:p w:rsidR="003C598B" w:rsidRDefault="003C598B" w:rsidP="00517088">
      <w:pPr>
        <w:pStyle w:val="a8"/>
        <w:numPr>
          <w:ilvl w:val="0"/>
          <w:numId w:val="38"/>
        </w:numPr>
      </w:pPr>
      <w:r>
        <w:t>В списке операций необходимо отметить Операции сервиса, к которым имеют доступ указываемая информационная система.</w:t>
      </w:r>
    </w:p>
    <w:p w:rsidR="003C598B" w:rsidRDefault="003C598B" w:rsidP="003C598B">
      <w:pPr>
        <w:pStyle w:val="a8"/>
        <w:ind w:firstLine="0"/>
      </w:pPr>
    </w:p>
    <w:p w:rsidR="00D67901" w:rsidRDefault="00191A37" w:rsidP="0053609A">
      <w:pPr>
        <w:pStyle w:val="a8"/>
        <w:spacing w:after="240"/>
        <w:ind w:firstLine="0"/>
        <w:rPr>
          <w:noProof/>
        </w:rPr>
      </w:pPr>
      <w:r>
        <w:t xml:space="preserve">Для </w:t>
      </w:r>
      <w:r w:rsidR="00D67901">
        <w:t>отправления заявки нажмите на кнопку</w:t>
      </w:r>
      <w:r w:rsidRPr="00191A37">
        <w:rPr>
          <w:noProof/>
        </w:rPr>
        <w:t xml:space="preserve"> </w:t>
      </w:r>
      <w:r w:rsidR="00D67901">
        <w:rPr>
          <w:noProof/>
        </w:rPr>
        <w:drawing>
          <wp:inline distT="0" distB="0" distL="0" distR="0">
            <wp:extent cx="862330" cy="239395"/>
            <wp:effectExtent l="19050" t="0" r="0" b="0"/>
            <wp:docPr id="96" name="Рисунок 21" descr="сохранить измен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хранить изменения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CD">
        <w:rPr>
          <w:noProof/>
        </w:rPr>
        <w:t>.</w:t>
      </w:r>
    </w:p>
    <w:p w:rsidR="00191A37" w:rsidRPr="00CD6B0D" w:rsidRDefault="00191A37" w:rsidP="0053609A">
      <w:pPr>
        <w:pStyle w:val="a8"/>
        <w:spacing w:after="240"/>
        <w:ind w:firstLine="0"/>
      </w:pPr>
      <w:r>
        <w:t>Для ухода со страницы содержащей форму заявки</w:t>
      </w:r>
      <w:r w:rsidRPr="003A575E">
        <w:t xml:space="preserve"> </w:t>
      </w:r>
      <w:r>
        <w:t>без сохранения нажмите кнопку</w:t>
      </w:r>
      <w:r w:rsidR="00D67901" w:rsidRPr="00D67901">
        <w:rPr>
          <w:noProof/>
        </w:rPr>
        <w:t xml:space="preserve"> </w:t>
      </w:r>
      <w:r w:rsidR="00D67901">
        <w:rPr>
          <w:noProof/>
        </w:rPr>
        <w:drawing>
          <wp:inline distT="0" distB="0" distL="0" distR="0">
            <wp:extent cx="962159" cy="257211"/>
            <wp:effectExtent l="19050" t="0" r="9391" b="0"/>
            <wp:docPr id="63" name="Рисунок 98" descr="Закры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крыть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CD">
        <w:rPr>
          <w:noProof/>
        </w:rPr>
        <w:t>.</w:t>
      </w:r>
    </w:p>
    <w:p w:rsidR="00191A37" w:rsidRPr="008722E0" w:rsidRDefault="00D015CD" w:rsidP="00951434">
      <w:pPr>
        <w:pStyle w:val="3"/>
        <w:ind w:left="0"/>
      </w:pPr>
      <w:bookmarkStart w:id="72" w:name="_Toc328996849"/>
      <w:r>
        <w:lastRenderedPageBreak/>
        <w:t>Обращение в службу поддержки СМЭВ</w:t>
      </w:r>
      <w:bookmarkEnd w:id="72"/>
    </w:p>
    <w:p w:rsidR="00191A37" w:rsidRDefault="00191A37" w:rsidP="00191A37">
      <w:pPr>
        <w:pStyle w:val="4"/>
        <w:numPr>
          <w:ilvl w:val="0"/>
          <w:numId w:val="0"/>
        </w:numPr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</w:rPr>
        <w:tab/>
        <w:t>После нажатия на кнопку «</w:t>
      </w:r>
      <w:r w:rsidR="00D015CD">
        <w:rPr>
          <w:rFonts w:ascii="Times New Roman" w:hAnsi="Times New Roman"/>
          <w:b w:val="0"/>
        </w:rPr>
        <w:t>Обращение в службу поддержки  СМЭВ</w:t>
      </w:r>
      <w:r>
        <w:rPr>
          <w:rFonts w:ascii="Times New Roman" w:hAnsi="Times New Roman"/>
          <w:b w:val="0"/>
        </w:rPr>
        <w:t>»,</w:t>
      </w:r>
      <w:r w:rsidRPr="008722E0">
        <w:rPr>
          <w:rFonts w:ascii="Times New Roman" w:hAnsi="Times New Roman"/>
          <w:b w:val="0"/>
        </w:rPr>
        <w:t xml:space="preserve"> вы попадете на страницу с</w:t>
      </w:r>
      <w:r w:rsidR="00D015CD">
        <w:rPr>
          <w:rFonts w:ascii="Times New Roman" w:hAnsi="Times New Roman"/>
          <w:b w:val="0"/>
        </w:rPr>
        <w:t xml:space="preserve"> общей</w:t>
      </w:r>
      <w:r w:rsidRPr="008722E0">
        <w:rPr>
          <w:rFonts w:ascii="Times New Roman" w:hAnsi="Times New Roman"/>
          <w:b w:val="0"/>
        </w:rPr>
        <w:t xml:space="preserve"> формой заявки</w:t>
      </w:r>
      <w:r w:rsidR="00D015CD">
        <w:rPr>
          <w:rFonts w:ascii="Times New Roman" w:hAnsi="Times New Roman"/>
          <w:b w:val="0"/>
        </w:rPr>
        <w:t xml:space="preserve"> (</w:t>
      </w:r>
      <w:proofErr w:type="gramStart"/>
      <w:r w:rsidR="00D015CD">
        <w:rPr>
          <w:rFonts w:ascii="Times New Roman" w:hAnsi="Times New Roman"/>
          <w:b w:val="0"/>
        </w:rPr>
        <w:t>см</w:t>
      </w:r>
      <w:proofErr w:type="gramEnd"/>
      <w:r w:rsidR="00D015CD">
        <w:rPr>
          <w:rFonts w:ascii="Times New Roman" w:hAnsi="Times New Roman"/>
          <w:b w:val="0"/>
        </w:rPr>
        <w:t xml:space="preserve">. </w:t>
      </w:r>
      <w:fldSimple w:instr=" REF _Ref328391335 \h  \* MERGEFORMAT ">
        <w:r w:rsidR="00CC13E3" w:rsidRPr="00CC13E3">
          <w:rPr>
            <w:rFonts w:ascii="Times New Roman" w:hAnsi="Times New Roman" w:hint="eastAsia"/>
            <w:b w:val="0"/>
            <w:bCs w:val="0"/>
            <w:szCs w:val="24"/>
          </w:rPr>
          <w:t>Рисунок</w:t>
        </w:r>
        <w:r w:rsidR="00CC13E3" w:rsidRPr="00CC13E3">
          <w:rPr>
            <w:rFonts w:ascii="Times New Roman" w:hAnsi="Times New Roman"/>
            <w:b w:val="0"/>
            <w:bCs w:val="0"/>
            <w:szCs w:val="24"/>
          </w:rPr>
          <w:t xml:space="preserve"> 44</w:t>
        </w:r>
      </w:fldSimple>
      <w:r w:rsidR="00D015CD">
        <w:rPr>
          <w:rFonts w:ascii="Times New Roman" w:hAnsi="Times New Roman"/>
          <w:b w:val="0"/>
        </w:rPr>
        <w:t>)</w:t>
      </w:r>
      <w:r>
        <w:rPr>
          <w:rFonts w:ascii="Times New Roman" w:hAnsi="Times New Roman"/>
          <w:b w:val="0"/>
        </w:rPr>
        <w:t xml:space="preserve">. Данная форма предназначена для </w:t>
      </w:r>
      <w:r w:rsidR="00D015CD">
        <w:rPr>
          <w:rFonts w:ascii="Times New Roman" w:hAnsi="Times New Roman"/>
          <w:b w:val="0"/>
        </w:rPr>
        <w:t>подачи различных заявлений в службу поддержки  СМЭВ.</w:t>
      </w:r>
    </w:p>
    <w:p w:rsidR="00D015CD" w:rsidRDefault="00D015CD" w:rsidP="00D015CD">
      <w:pPr>
        <w:pStyle w:val="4"/>
        <w:numPr>
          <w:ilvl w:val="0"/>
          <w:numId w:val="0"/>
        </w:numPr>
      </w:pPr>
      <w:r>
        <w:rPr>
          <w:rFonts w:ascii="Times New Roman" w:hAnsi="Times New Roman"/>
          <w:b w:val="0"/>
          <w:noProof/>
        </w:rPr>
        <w:drawing>
          <wp:inline distT="0" distB="0" distL="0" distR="0">
            <wp:extent cx="9251950" cy="3726815"/>
            <wp:effectExtent l="19050" t="0" r="6350" b="0"/>
            <wp:docPr id="101" name="Рисунок 100" descr="Макет_общая_заяв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ет_общая_заявка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CD" w:rsidRPr="008722E0" w:rsidRDefault="00D015CD" w:rsidP="00D015CD">
      <w:pPr>
        <w:pStyle w:val="a4"/>
        <w:rPr>
          <w:b/>
        </w:rPr>
      </w:pPr>
      <w:bookmarkStart w:id="73" w:name="_Ref328391335"/>
      <w:r>
        <w:rPr>
          <w:rFonts w:hint="eastAsia"/>
        </w:rPr>
        <w:t>Рисунок</w:t>
      </w:r>
      <w:r>
        <w:t xml:space="preserve"> </w:t>
      </w:r>
      <w:fldSimple w:instr=" SEQ Рисунок \* ARABIC ">
        <w:r w:rsidR="00196E98">
          <w:rPr>
            <w:noProof/>
          </w:rPr>
          <w:t>44</w:t>
        </w:r>
      </w:fldSimple>
      <w:bookmarkEnd w:id="73"/>
      <w:r>
        <w:t>. Обращение в службу поддержки СМЭВ</w:t>
      </w:r>
    </w:p>
    <w:p w:rsidR="00D015CD" w:rsidRDefault="00D015CD">
      <w:pPr>
        <w:widowControl/>
        <w:autoSpaceDN/>
        <w:adjustRightInd/>
        <w:spacing w:after="200" w:line="276" w:lineRule="auto"/>
        <w:jc w:val="left"/>
        <w:textAlignment w:val="auto"/>
      </w:pPr>
      <w:r>
        <w:br w:type="page"/>
      </w:r>
    </w:p>
    <w:p w:rsidR="00D015CD" w:rsidRDefault="00D015CD" w:rsidP="00D015CD">
      <w:pPr>
        <w:pStyle w:val="a8"/>
        <w:ind w:firstLine="708"/>
      </w:pPr>
      <w:r>
        <w:lastRenderedPageBreak/>
        <w:t>Описание и комментарии по заполнению полей формы приведены в таблице ниже:</w:t>
      </w:r>
    </w:p>
    <w:tbl>
      <w:tblPr>
        <w:tblStyle w:val="af0"/>
        <w:tblW w:w="0" w:type="auto"/>
        <w:tblLook w:val="04A0"/>
      </w:tblPr>
      <w:tblGrid>
        <w:gridCol w:w="3562"/>
        <w:gridCol w:w="3812"/>
        <w:gridCol w:w="3179"/>
        <w:gridCol w:w="4233"/>
      </w:tblGrid>
      <w:tr w:rsidR="00AF7BB7" w:rsidRPr="00AF7BB7" w:rsidTr="00AF7BB7">
        <w:tc>
          <w:tcPr>
            <w:tcW w:w="3562" w:type="dxa"/>
          </w:tcPr>
          <w:p w:rsidR="00AF7BB7" w:rsidRDefault="00AF7BB7" w:rsidP="000637AF">
            <w:pPr>
              <w:pStyle w:val="a8"/>
              <w:ind w:firstLine="0"/>
            </w:pPr>
            <w:r>
              <w:t>Название поля</w:t>
            </w:r>
          </w:p>
        </w:tc>
        <w:tc>
          <w:tcPr>
            <w:tcW w:w="3812" w:type="dxa"/>
          </w:tcPr>
          <w:p w:rsidR="00AF7BB7" w:rsidRPr="00856D49" w:rsidRDefault="00AF7BB7" w:rsidP="000637AF">
            <w:pPr>
              <w:pStyle w:val="a8"/>
              <w:ind w:firstLine="0"/>
            </w:pPr>
            <w:r>
              <w:t>Комментарий</w:t>
            </w:r>
          </w:p>
        </w:tc>
        <w:tc>
          <w:tcPr>
            <w:tcW w:w="3179" w:type="dxa"/>
          </w:tcPr>
          <w:p w:rsidR="00AF7BB7" w:rsidRDefault="00AF7BB7" w:rsidP="000637AF">
            <w:pPr>
              <w:pStyle w:val="a8"/>
              <w:ind w:firstLine="0"/>
            </w:pPr>
            <w:r>
              <w:t>Тип поля</w:t>
            </w:r>
          </w:p>
        </w:tc>
        <w:tc>
          <w:tcPr>
            <w:tcW w:w="4233" w:type="dxa"/>
          </w:tcPr>
          <w:p w:rsidR="00AF7BB7" w:rsidRDefault="00AF7BB7" w:rsidP="000637AF">
            <w:pPr>
              <w:pStyle w:val="a8"/>
              <w:ind w:firstLine="0"/>
            </w:pPr>
            <w:r>
              <w:t>Обязательное/Необязательное</w:t>
            </w:r>
          </w:p>
        </w:tc>
      </w:tr>
      <w:tr w:rsidR="00AF7BB7" w:rsidRPr="00AF7BB7" w:rsidTr="00AF7BB7">
        <w:tc>
          <w:tcPr>
            <w:tcW w:w="356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Тип обращения</w:t>
            </w:r>
          </w:p>
        </w:tc>
        <w:tc>
          <w:tcPr>
            <w:tcW w:w="381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 xml:space="preserve">Выбрать из списка </w:t>
            </w:r>
          </w:p>
        </w:tc>
        <w:tc>
          <w:tcPr>
            <w:tcW w:w="3179" w:type="dxa"/>
          </w:tcPr>
          <w:p w:rsidR="00AF7BB7" w:rsidRDefault="00AF7BB7" w:rsidP="00AF7BB7">
            <w:pPr>
              <w:pStyle w:val="a8"/>
              <w:ind w:firstLine="0"/>
            </w:pPr>
            <w:r>
              <w:t>Поле с выпадающим списком</w:t>
            </w:r>
          </w:p>
        </w:tc>
        <w:tc>
          <w:tcPr>
            <w:tcW w:w="4233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RPr="00AF7BB7" w:rsidTr="00AF7BB7">
        <w:tc>
          <w:tcPr>
            <w:tcW w:w="356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Тема обращения</w:t>
            </w:r>
          </w:p>
        </w:tc>
        <w:tc>
          <w:tcPr>
            <w:tcW w:w="381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Тему обращения необходимо указывать максимально полно и понятно</w:t>
            </w:r>
          </w:p>
        </w:tc>
        <w:tc>
          <w:tcPr>
            <w:tcW w:w="3179" w:type="dxa"/>
          </w:tcPr>
          <w:p w:rsidR="00AF7BB7" w:rsidRDefault="00AF7BB7" w:rsidP="00AF7BB7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4233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RPr="00AF7BB7" w:rsidTr="00AF7BB7">
        <w:tc>
          <w:tcPr>
            <w:tcW w:w="356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Текст обращения</w:t>
            </w:r>
          </w:p>
        </w:tc>
        <w:tc>
          <w:tcPr>
            <w:tcW w:w="381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 xml:space="preserve">На предыдущие заявки необходимо ссылаться посредством их регистрационного номера. </w:t>
            </w:r>
          </w:p>
        </w:tc>
        <w:tc>
          <w:tcPr>
            <w:tcW w:w="3179" w:type="dxa"/>
          </w:tcPr>
          <w:p w:rsidR="00AF7BB7" w:rsidRDefault="00AF7BB7" w:rsidP="00AF7BB7">
            <w:pPr>
              <w:pStyle w:val="a8"/>
              <w:ind w:firstLine="0"/>
            </w:pPr>
            <w:r>
              <w:t>Обычное поле</w:t>
            </w:r>
          </w:p>
        </w:tc>
        <w:tc>
          <w:tcPr>
            <w:tcW w:w="4233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Обязательное</w:t>
            </w:r>
          </w:p>
        </w:tc>
      </w:tr>
      <w:tr w:rsidR="00AF7BB7" w:rsidRPr="00AF7BB7" w:rsidTr="00AF7BB7">
        <w:tc>
          <w:tcPr>
            <w:tcW w:w="3562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Вложение</w:t>
            </w:r>
          </w:p>
        </w:tc>
        <w:tc>
          <w:tcPr>
            <w:tcW w:w="3812" w:type="dxa"/>
          </w:tcPr>
          <w:p w:rsidR="00AF7BB7" w:rsidRPr="00AF7BB7" w:rsidRDefault="00AF7BB7" w:rsidP="00AF7BB7">
            <w:pPr>
              <w:pStyle w:val="a8"/>
              <w:ind w:firstLine="0"/>
            </w:pPr>
          </w:p>
        </w:tc>
        <w:tc>
          <w:tcPr>
            <w:tcW w:w="3179" w:type="dxa"/>
          </w:tcPr>
          <w:p w:rsidR="00AF7BB7" w:rsidRDefault="00AF7BB7" w:rsidP="00AF7BB7">
            <w:pPr>
              <w:pStyle w:val="a8"/>
              <w:ind w:firstLine="0"/>
            </w:pPr>
            <w:r>
              <w:t>Поле для загрузки файлов</w:t>
            </w:r>
          </w:p>
        </w:tc>
        <w:tc>
          <w:tcPr>
            <w:tcW w:w="4233" w:type="dxa"/>
          </w:tcPr>
          <w:p w:rsidR="00AF7BB7" w:rsidRPr="00AF7BB7" w:rsidRDefault="00AF7BB7" w:rsidP="00AF7BB7">
            <w:pPr>
              <w:pStyle w:val="a8"/>
              <w:ind w:firstLine="0"/>
            </w:pPr>
            <w:r>
              <w:t>Необязательное</w:t>
            </w:r>
          </w:p>
        </w:tc>
      </w:tr>
    </w:tbl>
    <w:p w:rsidR="0053609A" w:rsidRDefault="0053609A" w:rsidP="0053609A">
      <w:r>
        <w:t>Данные поля заполняются в соответствии с общими правилами заполнения полей форм заявок.</w:t>
      </w:r>
    </w:p>
    <w:p w:rsidR="0053609A" w:rsidRDefault="0053609A" w:rsidP="0053609A">
      <w:pPr>
        <w:pStyle w:val="a8"/>
        <w:spacing w:after="240"/>
        <w:ind w:firstLine="0"/>
        <w:rPr>
          <w:noProof/>
        </w:rPr>
      </w:pPr>
      <w:r>
        <w:t>Для отправления заявки нажмите на кнопку</w:t>
      </w:r>
      <w:r w:rsidRPr="00191A37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62330" cy="239395"/>
            <wp:effectExtent l="19050" t="0" r="0" b="0"/>
            <wp:docPr id="102" name="Рисунок 21" descr="сохранить измен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хранить изменения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3609A" w:rsidRPr="00CD6B0D" w:rsidRDefault="0053609A" w:rsidP="0053609A">
      <w:pPr>
        <w:pStyle w:val="a8"/>
        <w:spacing w:after="240"/>
        <w:ind w:firstLine="0"/>
      </w:pPr>
      <w:r>
        <w:t>Для ухода со страницы содержащей форму заявки</w:t>
      </w:r>
      <w:r w:rsidRPr="003A575E">
        <w:t xml:space="preserve"> </w:t>
      </w:r>
      <w:r>
        <w:t>без сохранения нажмите кнопку</w:t>
      </w:r>
      <w:r w:rsidRPr="00D67901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962159" cy="257211"/>
            <wp:effectExtent l="19050" t="0" r="9391" b="0"/>
            <wp:docPr id="103" name="Рисунок 98" descr="Закры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крыть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53609A" w:rsidRDefault="0053609A" w:rsidP="0053609A"/>
    <w:p w:rsidR="00191A37" w:rsidRPr="00AF7BB7" w:rsidRDefault="00191A37" w:rsidP="00AF7BB7">
      <w:pPr>
        <w:pStyle w:val="a8"/>
        <w:ind w:firstLine="0"/>
        <w:rPr>
          <w:sz w:val="22"/>
          <w:szCs w:val="22"/>
        </w:rPr>
      </w:pPr>
    </w:p>
    <w:p w:rsidR="00191A37" w:rsidRDefault="00191A37" w:rsidP="00951434">
      <w:pPr>
        <w:pStyle w:val="21"/>
      </w:pPr>
      <w:bookmarkStart w:id="74" w:name="_Toc328996850"/>
      <w:r>
        <w:t>Отслеживание заявок</w:t>
      </w:r>
      <w:bookmarkEnd w:id="74"/>
    </w:p>
    <w:p w:rsidR="00191A37" w:rsidRPr="004E3A85" w:rsidRDefault="001E1D1E" w:rsidP="00741BB5">
      <w:pPr>
        <w:pStyle w:val="3"/>
        <w:ind w:left="0"/>
      </w:pPr>
      <w:bookmarkStart w:id="75" w:name="_Toc328996851"/>
      <w:r>
        <w:t>Страница «Мои заявки»</w:t>
      </w:r>
      <w:bookmarkEnd w:id="75"/>
    </w:p>
    <w:p w:rsidR="00191A37" w:rsidRDefault="00191A37" w:rsidP="00191A37">
      <w:pPr>
        <w:pStyle w:val="a8"/>
        <w:ind w:firstLine="708"/>
      </w:pPr>
      <w:r>
        <w:t xml:space="preserve">Для того чтобы посмотреть поданные заявки, нажмите на кнопку </w:t>
      </w:r>
      <w:r>
        <w:rPr>
          <w:noProof/>
        </w:rPr>
        <w:drawing>
          <wp:inline distT="0" distB="0" distL="0" distR="0">
            <wp:extent cx="928245" cy="266737"/>
            <wp:effectExtent l="19050" t="0" r="5205" b="0"/>
            <wp:docPr id="98" name="Рисунок 97" descr="поданные заяв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анные заявки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24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главной странице Технологического портала. После нажатия на эту кнопку вы будете переведены на страницу с </w:t>
      </w:r>
      <w:r w:rsidR="001E1D1E">
        <w:t xml:space="preserve">электронными </w:t>
      </w:r>
      <w:r>
        <w:t>заявками</w:t>
      </w:r>
      <w:r w:rsidR="001E1D1E">
        <w:t xml:space="preserve"> в службу поддержки</w:t>
      </w:r>
      <w:r>
        <w:t>,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_Ref326312677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45</w:t>
      </w:r>
      <w:r w:rsidR="004B4BAF">
        <w:fldChar w:fldCharType="end"/>
      </w:r>
      <w:r>
        <w:t>). Заявки, поданные пользователем, отображаются в виде таблицы со следующими столбцами:</w:t>
      </w:r>
    </w:p>
    <w:tbl>
      <w:tblPr>
        <w:tblStyle w:val="af0"/>
        <w:tblW w:w="0" w:type="auto"/>
        <w:tblLook w:val="04A0"/>
      </w:tblPr>
      <w:tblGrid>
        <w:gridCol w:w="7393"/>
        <w:gridCol w:w="7393"/>
      </w:tblGrid>
      <w:tr w:rsidR="00191A37" w:rsidTr="00530F1A">
        <w:tc>
          <w:tcPr>
            <w:tcW w:w="7393" w:type="dxa"/>
          </w:tcPr>
          <w:p w:rsidR="00191A37" w:rsidRPr="003A575E" w:rsidRDefault="00191A37" w:rsidP="00530F1A">
            <w:pPr>
              <w:pStyle w:val="a8"/>
              <w:ind w:firstLine="0"/>
            </w:pPr>
            <w:r w:rsidRPr="003A575E">
              <w:t>Название столбца</w:t>
            </w:r>
          </w:p>
        </w:tc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Комментарий</w:t>
            </w:r>
          </w:p>
        </w:tc>
      </w:tr>
      <w:tr w:rsidR="00191A37" w:rsidTr="00530F1A"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Номер заявки</w:t>
            </w:r>
          </w:p>
        </w:tc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Номер, присвоенный заявке, системой</w:t>
            </w:r>
          </w:p>
        </w:tc>
      </w:tr>
      <w:tr w:rsidR="00191A37" w:rsidTr="00530F1A"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lastRenderedPageBreak/>
              <w:t>Тип заявки</w:t>
            </w:r>
          </w:p>
        </w:tc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 xml:space="preserve">Тип заявки </w:t>
            </w:r>
          </w:p>
        </w:tc>
      </w:tr>
      <w:tr w:rsidR="00191A37" w:rsidTr="00530F1A"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Инициатор</w:t>
            </w:r>
          </w:p>
        </w:tc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Пользователь, подавший заявку</w:t>
            </w:r>
          </w:p>
        </w:tc>
      </w:tr>
      <w:tr w:rsidR="00191A37" w:rsidTr="00530F1A"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Статус заявки</w:t>
            </w:r>
          </w:p>
        </w:tc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Указывается одно из следующих значений:</w:t>
            </w:r>
          </w:p>
          <w:p w:rsidR="00191A37" w:rsidRDefault="00191A37" w:rsidP="00191A37">
            <w:pPr>
              <w:pStyle w:val="a8"/>
              <w:numPr>
                <w:ilvl w:val="0"/>
                <w:numId w:val="18"/>
              </w:numPr>
            </w:pPr>
            <w:r>
              <w:t>Новая (Заявка создана, но пока не обработана оператором)</w:t>
            </w:r>
          </w:p>
          <w:p w:rsidR="00191A37" w:rsidRDefault="00191A37" w:rsidP="00191A37">
            <w:pPr>
              <w:pStyle w:val="a8"/>
              <w:numPr>
                <w:ilvl w:val="0"/>
                <w:numId w:val="18"/>
              </w:numPr>
            </w:pPr>
            <w:r>
              <w:t>Обработана (Заявка выполнена)</w:t>
            </w:r>
          </w:p>
          <w:p w:rsidR="00191A37" w:rsidRDefault="00191A37" w:rsidP="00191A37">
            <w:pPr>
              <w:pStyle w:val="a8"/>
              <w:numPr>
                <w:ilvl w:val="0"/>
                <w:numId w:val="18"/>
              </w:numPr>
            </w:pPr>
            <w:r>
              <w:t>Отклонена (Заявка была отклонена)</w:t>
            </w:r>
          </w:p>
        </w:tc>
      </w:tr>
      <w:tr w:rsidR="00191A37" w:rsidTr="00530F1A"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Дата создания заявки</w:t>
            </w:r>
          </w:p>
        </w:tc>
        <w:tc>
          <w:tcPr>
            <w:tcW w:w="7393" w:type="dxa"/>
          </w:tcPr>
          <w:p w:rsidR="00191A37" w:rsidRDefault="00191A37" w:rsidP="00530F1A">
            <w:pPr>
              <w:pStyle w:val="a8"/>
              <w:ind w:firstLine="0"/>
            </w:pPr>
            <w:r>
              <w:t>Дата создания заявки</w:t>
            </w:r>
          </w:p>
        </w:tc>
      </w:tr>
    </w:tbl>
    <w:p w:rsidR="00191A37" w:rsidRDefault="00191A37" w:rsidP="00191A37">
      <w:pPr>
        <w:pStyle w:val="a8"/>
      </w:pPr>
    </w:p>
    <w:p w:rsidR="00191A37" w:rsidRDefault="00191A37" w:rsidP="00191A37">
      <w:pPr>
        <w:pStyle w:val="a8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-203200</wp:posOffset>
            </wp:positionH>
            <wp:positionV relativeFrom="paragraph">
              <wp:posOffset>-1080135</wp:posOffset>
            </wp:positionV>
            <wp:extent cx="9246235" cy="5298440"/>
            <wp:effectExtent l="19050" t="0" r="0" b="0"/>
            <wp:wrapTopAndBottom/>
            <wp:docPr id="49" name="Рисунок 1" descr="поданные заявки окн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анные заявки окно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235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4BAF">
        <w:rPr>
          <w:noProof/>
        </w:rPr>
        <w:pict>
          <v:shape id="_x0000_s1026" type="#_x0000_t202" style="position:absolute;left:0;text-align:left;margin-left:36.7pt;margin-top:336.65pt;width:728.25pt;height:.05pt;z-index:251664384;mso-position-horizontal-relative:text;mso-position-vertical-relative:text" stroked="f">
            <v:textbox style="mso-next-textbox:#_x0000_s1026;mso-fit-shape-to-text:t" inset="0,0,0,0">
              <w:txbxContent>
                <w:p w:rsidR="002553F1" w:rsidRPr="00CD4D9A" w:rsidRDefault="002553F1" w:rsidP="00191A37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76" w:name="_Ref326312677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45</w:t>
                    </w:r>
                  </w:fldSimple>
                  <w:bookmarkEnd w:id="76"/>
                  <w:r>
                    <w:t>. Отображение поданных заявок</w:t>
                  </w:r>
                </w:p>
              </w:txbxContent>
            </v:textbox>
            <w10:wrap type="topAndBottom"/>
          </v:shape>
        </w:pict>
      </w:r>
      <w:r>
        <w:t>Также на данной странице размещены три фильтра: по номеру заявки, по типу заявки, по статусы заявки.</w:t>
      </w:r>
    </w:p>
    <w:p w:rsidR="00191A37" w:rsidRDefault="004B4BAF" w:rsidP="00191A37">
      <w:pPr>
        <w:pStyle w:val="a8"/>
      </w:pPr>
      <w:r>
        <w:rPr>
          <w:noProof/>
        </w:rPr>
        <w:lastRenderedPageBreak/>
        <w:pict>
          <v:shape id="_x0000_s1027" type="#_x0000_t202" style="position:absolute;left:0;text-align:left;margin-left:-25.65pt;margin-top:202.9pt;width:728.1pt;height:.05pt;z-index:251666432" stroked="f">
            <v:textbox style="mso-next-textbox:#_x0000_s1027;mso-fit-shape-to-text:t" inset="0,0,0,0">
              <w:txbxContent>
                <w:p w:rsidR="002553F1" w:rsidRPr="007538B6" w:rsidRDefault="002553F1" w:rsidP="00191A37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77" w:name="_Ref326314866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46</w:t>
                    </w:r>
                  </w:fldSimple>
                  <w:bookmarkEnd w:id="77"/>
                  <w:r>
                    <w:t>. Фильтр по номеру заявки</w:t>
                  </w:r>
                </w:p>
              </w:txbxContent>
            </v:textbox>
            <w10:wrap type="topAndBottom"/>
          </v:shape>
        </w:pict>
      </w:r>
      <w:r w:rsidR="00191A37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-325755</wp:posOffset>
            </wp:positionH>
            <wp:positionV relativeFrom="paragraph">
              <wp:posOffset>413385</wp:posOffset>
            </wp:positionV>
            <wp:extent cx="9246870" cy="2106295"/>
            <wp:effectExtent l="19050" t="0" r="0" b="0"/>
            <wp:wrapTopAndBottom/>
            <wp:docPr id="50" name="Рисунок 2" descr="фильтр_номер_заяв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ильтр_номер_заявки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87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A37">
        <w:t>Для того чтобы отфильтровать заявки по номеру, необходимо ввести требуемый номер в поле «Номер заявки» (</w:t>
      </w:r>
      <w:proofErr w:type="gramStart"/>
      <w:r w:rsidR="00191A37">
        <w:t>см</w:t>
      </w:r>
      <w:proofErr w:type="gramEnd"/>
      <w:r w:rsidR="00191A37">
        <w:t>.</w:t>
      </w:r>
      <w:r>
        <w:fldChar w:fldCharType="begin"/>
      </w:r>
      <w:r w:rsidR="00191A37">
        <w:instrText xml:space="preserve"> REF _Ref326314866 \h </w:instrText>
      </w:r>
      <w:r>
        <w:fldChar w:fldCharType="separate"/>
      </w:r>
      <w:r w:rsidR="00196E98">
        <w:t xml:space="preserve">Рисунок </w:t>
      </w:r>
      <w:r w:rsidR="00196E98">
        <w:rPr>
          <w:noProof/>
        </w:rPr>
        <w:t>46</w:t>
      </w:r>
      <w:r>
        <w:fldChar w:fldCharType="end"/>
      </w:r>
      <w:r w:rsidR="00191A37">
        <w:t>)</w:t>
      </w:r>
    </w:p>
    <w:p w:rsidR="00191A37" w:rsidRDefault="004B4BAF" w:rsidP="00191A37">
      <w:pPr>
        <w:pStyle w:val="a8"/>
      </w:pPr>
      <w:r>
        <w:rPr>
          <w:noProof/>
        </w:rPr>
        <w:pict>
          <v:shape id="_x0000_s1028" type="#_x0000_t202" style="position:absolute;left:0;text-align:left;margin-left:-11.5pt;margin-top:400.9pt;width:728.05pt;height:.05pt;z-index:251668480" stroked="f">
            <v:textbox style="mso-next-textbox:#_x0000_s1028;mso-fit-shape-to-text:t" inset="0,0,0,0">
              <w:txbxContent>
                <w:p w:rsidR="002553F1" w:rsidRPr="00A31E35" w:rsidRDefault="002553F1" w:rsidP="00191A37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78" w:name="_Ref326677411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47</w:t>
                    </w:r>
                  </w:fldSimple>
                  <w:bookmarkEnd w:id="78"/>
                  <w:r>
                    <w:t>. Фильтр по статусу заявок</w:t>
                  </w:r>
                </w:p>
              </w:txbxContent>
            </v:textbox>
            <w10:wrap type="topAndBottom"/>
          </v:shape>
        </w:pict>
      </w:r>
      <w:r w:rsidR="00191A37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-146050</wp:posOffset>
            </wp:positionH>
            <wp:positionV relativeFrom="paragraph">
              <wp:posOffset>3328035</wp:posOffset>
            </wp:positionV>
            <wp:extent cx="9246235" cy="1706245"/>
            <wp:effectExtent l="19050" t="0" r="0" b="0"/>
            <wp:wrapTopAndBottom/>
            <wp:docPr id="51" name="Рисунок 4" descr="только новые заяв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олько новые заявки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23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A37">
        <w:t>Для того чтобы отфильтровать заявки по типу, необходимо в поле тип заявки выбрать требуемое значение из выпадающего списка.</w:t>
      </w:r>
    </w:p>
    <w:p w:rsidR="00191A37" w:rsidRDefault="00191A37" w:rsidP="00191A37">
      <w:pPr>
        <w:pStyle w:val="a8"/>
      </w:pPr>
      <w:r>
        <w:t xml:space="preserve">Для того чтобы отображались только заявки со статусом «Новая», необходим кликнуть на </w:t>
      </w:r>
      <w:r>
        <w:rPr>
          <w:noProof/>
        </w:rPr>
        <w:drawing>
          <wp:inline distT="0" distB="0" distL="0" distR="0">
            <wp:extent cx="1366338" cy="187779"/>
            <wp:effectExtent l="19050" t="0" r="5262" b="0"/>
            <wp:docPr id="52" name="Рисунок 3" descr="только новы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олько новые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878" cy="1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(</w:t>
      </w:r>
      <w:proofErr w:type="gramStart"/>
      <w:r>
        <w:t>см</w:t>
      </w:r>
      <w:proofErr w:type="gramEnd"/>
      <w:r>
        <w:t xml:space="preserve">. </w:t>
      </w:r>
      <w:r w:rsidR="004B4BAF">
        <w:fldChar w:fldCharType="begin"/>
      </w:r>
      <w:r>
        <w:instrText xml:space="preserve"> REF _Ref326677411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47</w:t>
      </w:r>
      <w:r w:rsidR="004B4BAF">
        <w:fldChar w:fldCharType="end"/>
      </w:r>
      <w:r w:rsidR="00D9678E">
        <w:t>)</w:t>
      </w:r>
    </w:p>
    <w:p w:rsidR="00191A37" w:rsidRDefault="00191A37" w:rsidP="00191A37">
      <w:pPr>
        <w:pStyle w:val="a8"/>
      </w:pPr>
    </w:p>
    <w:p w:rsidR="00191A37" w:rsidRDefault="004B4BAF" w:rsidP="00191A37">
      <w:pPr>
        <w:pStyle w:val="a8"/>
      </w:pPr>
      <w:r>
        <w:rPr>
          <w:noProof/>
        </w:rPr>
        <w:pict>
          <v:shape id="_x0000_s1029" type="#_x0000_t202" style="position:absolute;left:0;text-align:left;margin-left:-16.65pt;margin-top:130.25pt;width:728.1pt;height:.05pt;z-index:251670528" stroked="f">
            <v:textbox style="mso-next-textbox:#_x0000_s1029;mso-fit-shape-to-text:t" inset="0,0,0,0">
              <w:txbxContent>
                <w:p w:rsidR="002553F1" w:rsidRPr="00E502A4" w:rsidRDefault="002553F1" w:rsidP="00191A37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79" w:name="_Ref326317411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48</w:t>
                    </w:r>
                  </w:fldSimple>
                  <w:bookmarkEnd w:id="79"/>
                  <w:r>
                    <w:t>. Комбинирование фильтров</w:t>
                  </w:r>
                </w:p>
              </w:txbxContent>
            </v:textbox>
            <w10:wrap type="topAndBottom"/>
          </v:shape>
        </w:pict>
      </w:r>
      <w:r w:rsidR="00191A37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-211455</wp:posOffset>
            </wp:positionH>
            <wp:positionV relativeFrom="paragraph">
              <wp:posOffset>274955</wp:posOffset>
            </wp:positionV>
            <wp:extent cx="9246870" cy="1322070"/>
            <wp:effectExtent l="19050" t="0" r="0" b="0"/>
            <wp:wrapTopAndBottom/>
            <wp:docPr id="53" name="Рисунок 5" descr="все_фильт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се_фильтры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687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A37">
        <w:t>Также возможно использование данных фильтров одновременно (</w:t>
      </w:r>
      <w:proofErr w:type="gramStart"/>
      <w:r w:rsidR="00191A37">
        <w:t>см</w:t>
      </w:r>
      <w:proofErr w:type="gramEnd"/>
      <w:r w:rsidR="00191A37">
        <w:t xml:space="preserve">. </w:t>
      </w:r>
      <w:r>
        <w:fldChar w:fldCharType="begin"/>
      </w:r>
      <w:r w:rsidR="00191A37">
        <w:instrText xml:space="preserve"> REF _Ref326317411 \h </w:instrText>
      </w:r>
      <w:r>
        <w:fldChar w:fldCharType="separate"/>
      </w:r>
      <w:r w:rsidR="00196E98">
        <w:t xml:space="preserve">Рисунок </w:t>
      </w:r>
      <w:r w:rsidR="00196E98">
        <w:rPr>
          <w:noProof/>
        </w:rPr>
        <w:t>48</w:t>
      </w:r>
      <w:r>
        <w:fldChar w:fldCharType="end"/>
      </w:r>
      <w:r w:rsidR="00191A37">
        <w:t xml:space="preserve">) </w:t>
      </w:r>
    </w:p>
    <w:p w:rsidR="001E1D1E" w:rsidRDefault="001E1D1E" w:rsidP="001E1D1E">
      <w:r>
        <w:t>Для перехода на страницу с поданной заявкой необходимо кликнуть два раза на номер выбранной заявки.</w:t>
      </w:r>
    </w:p>
    <w:p w:rsidR="00741BB5" w:rsidRDefault="00741BB5" w:rsidP="00741BB5">
      <w:pPr>
        <w:pStyle w:val="3"/>
        <w:ind w:left="0"/>
      </w:pPr>
      <w:bookmarkStart w:id="80" w:name="_Toc328996852"/>
      <w:r w:rsidRPr="004E3A85">
        <w:t xml:space="preserve">Страница с </w:t>
      </w:r>
      <w:r w:rsidR="001E1D1E">
        <w:t xml:space="preserve">обработанной </w:t>
      </w:r>
      <w:r w:rsidRPr="004E3A85">
        <w:t>заявк</w:t>
      </w:r>
      <w:r w:rsidR="001E1D1E">
        <w:t>ой</w:t>
      </w:r>
      <w:r w:rsidRPr="004E3A85">
        <w:t xml:space="preserve"> на </w:t>
      </w:r>
      <w:r w:rsidR="001E1D1E">
        <w:t>рег</w:t>
      </w:r>
      <w:r w:rsidRPr="004E3A85">
        <w:t>ис</w:t>
      </w:r>
      <w:r w:rsidR="001E1D1E">
        <w:t>трацию электронного сервиса</w:t>
      </w:r>
      <w:bookmarkEnd w:id="80"/>
      <w:r w:rsidRPr="004E3A85">
        <w:t xml:space="preserve"> </w:t>
      </w:r>
    </w:p>
    <w:p w:rsidR="001E1D1E" w:rsidRDefault="001E1D1E" w:rsidP="001E1D1E">
      <w:r>
        <w:t>Страница с обработанной заявкой на регистрацию электронного сервиса будет содержать</w:t>
      </w:r>
      <w:r w:rsidR="009B4462">
        <w:t xml:space="preserve"> вместе с п</w:t>
      </w:r>
      <w:r>
        <w:t>ода</w:t>
      </w:r>
      <w:r w:rsidR="009B4462">
        <w:t>нн</w:t>
      </w:r>
      <w:r>
        <w:t>ой ранее формой заявления</w:t>
      </w:r>
      <w:r w:rsidR="009B4462">
        <w:t xml:space="preserve">, </w:t>
      </w:r>
      <w:r>
        <w:t>дополнительные поля, заполняемы</w:t>
      </w:r>
      <w:r w:rsidR="009B4462">
        <w:t>е</w:t>
      </w:r>
      <w:r>
        <w:t xml:space="preserve"> </w:t>
      </w:r>
      <w:r w:rsidR="009B4462">
        <w:t>поддержкой СМЭВ (см.</w:t>
      </w:r>
      <w:r w:rsidR="004B4BAF">
        <w:fldChar w:fldCharType="begin"/>
      </w:r>
      <w:r w:rsidR="005C49BE">
        <w:instrText xml:space="preserve"> REF _Ref328590401 \h </w:instrText>
      </w:r>
      <w:r w:rsidR="004B4BAF">
        <w:fldChar w:fldCharType="separate"/>
      </w:r>
      <w:r w:rsidR="00196E98">
        <w:t xml:space="preserve">Рисунок </w:t>
      </w:r>
      <w:r w:rsidR="00196E98">
        <w:rPr>
          <w:noProof/>
        </w:rPr>
        <w:t>49</w:t>
      </w:r>
      <w:r w:rsidR="004B4BAF">
        <w:fldChar w:fldCharType="end"/>
      </w:r>
      <w:r w:rsidR="009B4462">
        <w:t>).</w:t>
      </w:r>
    </w:p>
    <w:p w:rsidR="00E05C50" w:rsidRDefault="006C1EBA" w:rsidP="00E05C50">
      <w:pPr>
        <w:jc w:val="left"/>
      </w:pPr>
      <w:ins w:id="81" w:author="susyshkin" w:date="2012-07-16T11:56:00Z">
        <w:r>
          <w:rPr>
            <w:noProof/>
          </w:rPr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column">
                <wp:posOffset>104140</wp:posOffset>
              </wp:positionH>
              <wp:positionV relativeFrom="paragraph">
                <wp:posOffset>568960</wp:posOffset>
              </wp:positionV>
              <wp:extent cx="7666990" cy="1077595"/>
              <wp:effectExtent l="19050" t="0" r="0" b="0"/>
              <wp:wrapTopAndBottom/>
              <wp:docPr id="105" name="Рисунок 104" descr="Сведения, вносимые поддержкой СМЭВ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Сведения, вносимые поддержкой СМЭВ.png"/>
                      <pic:cNvPicPr/>
                    </pic:nvPicPr>
                    <pic:blipFill>
                      <a:blip r:embed="rId8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66990" cy="1077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r w:rsidR="004B4BAF">
        <w:rPr>
          <w:noProof/>
        </w:rPr>
        <w:pict>
          <v:shape id="_x0000_s1041" type="#_x0000_t202" style="position:absolute;margin-left:8.2pt;margin-top:138.45pt;width:559.9pt;height:.05pt;z-index:251700224;mso-position-horizontal-relative:text;mso-position-vertical-relative:text" stroked="f">
            <v:textbox style="mso-next-textbox:#_x0000_s1041;mso-fit-shape-to-text:t" inset="0,0,0,0">
              <w:txbxContent>
                <w:p w:rsidR="002553F1" w:rsidRPr="00D976AA" w:rsidRDefault="002553F1" w:rsidP="00E05C50">
                  <w:pPr>
                    <w:pStyle w:val="a4"/>
                    <w:rPr>
                      <w:noProof/>
                      <w:sz w:val="24"/>
                      <w:szCs w:val="24"/>
                    </w:rPr>
                  </w:pPr>
                  <w:bookmarkStart w:id="82" w:name="_Ref328590401"/>
                  <w:r>
                    <w:t xml:space="preserve">Рисунок </w:t>
                  </w:r>
                  <w:fldSimple w:instr=" SEQ Рисунок \* ARABIC ">
                    <w:r>
                      <w:rPr>
                        <w:noProof/>
                      </w:rPr>
                      <w:t>49</w:t>
                    </w:r>
                  </w:fldSimple>
                  <w:bookmarkEnd w:id="82"/>
                  <w:r>
                    <w:t>. Сведения, вносимые поддержкой СМЭВ</w:t>
                  </w:r>
                </w:p>
              </w:txbxContent>
            </v:textbox>
            <w10:wrap type="topAndBottom"/>
          </v:shape>
        </w:pict>
      </w:r>
      <w:r w:rsidR="009B4462">
        <w:t xml:space="preserve"> </w:t>
      </w:r>
      <w:r w:rsidR="00E05C50">
        <w:t xml:space="preserve">                                                                                                                                                                                                                                     Поддержкой СМЭВ заполняются следующие поля:</w:t>
      </w:r>
    </w:p>
    <w:tbl>
      <w:tblPr>
        <w:tblStyle w:val="af0"/>
        <w:tblW w:w="14992" w:type="dxa"/>
        <w:tblLook w:val="04A0"/>
      </w:tblPr>
      <w:tblGrid>
        <w:gridCol w:w="6487"/>
        <w:gridCol w:w="8505"/>
      </w:tblGrid>
      <w:tr w:rsidR="00E05C50" w:rsidTr="00E05C50">
        <w:tc>
          <w:tcPr>
            <w:tcW w:w="6487" w:type="dxa"/>
          </w:tcPr>
          <w:p w:rsidR="00E05C50" w:rsidRDefault="00E05C50" w:rsidP="00E05C50">
            <w:pPr>
              <w:jc w:val="left"/>
            </w:pPr>
            <w:r>
              <w:t>Название поля</w:t>
            </w:r>
          </w:p>
        </w:tc>
        <w:tc>
          <w:tcPr>
            <w:tcW w:w="8505" w:type="dxa"/>
          </w:tcPr>
          <w:p w:rsidR="00E05C50" w:rsidRDefault="00E05C50" w:rsidP="00E05C50">
            <w:pPr>
              <w:jc w:val="left"/>
            </w:pPr>
            <w:r>
              <w:t>Описание</w:t>
            </w:r>
          </w:p>
        </w:tc>
      </w:tr>
      <w:tr w:rsidR="00E05C50" w:rsidTr="00E05C50">
        <w:tc>
          <w:tcPr>
            <w:tcW w:w="6487" w:type="dxa"/>
          </w:tcPr>
          <w:p w:rsidR="00E05C50" w:rsidRDefault="00E05C50" w:rsidP="00E05C50">
            <w:pPr>
              <w:jc w:val="left"/>
            </w:pPr>
            <w:r>
              <w:lastRenderedPageBreak/>
              <w:t>Регистрационный номер</w:t>
            </w:r>
          </w:p>
        </w:tc>
        <w:tc>
          <w:tcPr>
            <w:tcW w:w="8505" w:type="dxa"/>
          </w:tcPr>
          <w:p w:rsidR="00E05C50" w:rsidRDefault="00E05C50" w:rsidP="009F076D">
            <w:pPr>
              <w:tabs>
                <w:tab w:val="left" w:pos="5091"/>
              </w:tabs>
              <w:jc w:val="left"/>
            </w:pPr>
            <w:r>
              <w:t xml:space="preserve">Номер, присвоенный заявке, поддержкой СМЭВ. </w:t>
            </w:r>
            <w:r w:rsidR="009F076D">
              <w:t>При дальнейших обращениях в поддержку СМЭВ ссылать на заявку необходимо по этому номеру.</w:t>
            </w:r>
          </w:p>
        </w:tc>
      </w:tr>
      <w:tr w:rsidR="00E05C50" w:rsidTr="00E05C50">
        <w:tc>
          <w:tcPr>
            <w:tcW w:w="6487" w:type="dxa"/>
          </w:tcPr>
          <w:p w:rsidR="00E05C50" w:rsidRDefault="00E05C50" w:rsidP="00E05C50">
            <w:pPr>
              <w:jc w:val="left"/>
            </w:pPr>
            <w:r>
              <w:t>Адрес в СМЭВ</w:t>
            </w:r>
          </w:p>
        </w:tc>
        <w:tc>
          <w:tcPr>
            <w:tcW w:w="8505" w:type="dxa"/>
          </w:tcPr>
          <w:p w:rsidR="00E05C50" w:rsidRDefault="00E05C50" w:rsidP="00E05C50">
            <w:pPr>
              <w:jc w:val="left"/>
            </w:pPr>
            <w:r>
              <w:t>Адрес электронного сервиса в СМЭВ, полученный после регистрации сервиса в СМЭВ</w:t>
            </w:r>
          </w:p>
        </w:tc>
      </w:tr>
      <w:tr w:rsidR="00E05C50" w:rsidTr="00E05C50">
        <w:tc>
          <w:tcPr>
            <w:tcW w:w="6487" w:type="dxa"/>
          </w:tcPr>
          <w:p w:rsidR="00E05C50" w:rsidRDefault="00E05C50" w:rsidP="00E05C50">
            <w:pPr>
              <w:jc w:val="left"/>
            </w:pPr>
            <w:r>
              <w:t>Мнемоника сервиса</w:t>
            </w:r>
          </w:p>
        </w:tc>
        <w:tc>
          <w:tcPr>
            <w:tcW w:w="8505" w:type="dxa"/>
          </w:tcPr>
          <w:p w:rsidR="00E05C50" w:rsidRDefault="00E05C50" w:rsidP="00E05C50">
            <w:pPr>
              <w:jc w:val="left"/>
            </w:pPr>
            <w:r>
              <w:t>Мнемоника электронного сервиса, присвоенная ему поддержкой СМЭВ</w:t>
            </w:r>
          </w:p>
        </w:tc>
      </w:tr>
      <w:tr w:rsidR="00E05C50" w:rsidTr="00E05C50">
        <w:tc>
          <w:tcPr>
            <w:tcW w:w="6487" w:type="dxa"/>
          </w:tcPr>
          <w:p w:rsidR="00E05C50" w:rsidRDefault="00E05C50" w:rsidP="00E05C50">
            <w:pPr>
              <w:jc w:val="left"/>
            </w:pPr>
            <w:r>
              <w:t>Идентификатор в СМЭВ</w:t>
            </w:r>
          </w:p>
        </w:tc>
        <w:tc>
          <w:tcPr>
            <w:tcW w:w="8505" w:type="dxa"/>
          </w:tcPr>
          <w:p w:rsidR="00E05C50" w:rsidRDefault="00E05C50" w:rsidP="00E05C50">
            <w:pPr>
              <w:jc w:val="left"/>
            </w:pPr>
            <w:r>
              <w:t>Идентификатор электронного сервиса в СМЭВ</w:t>
            </w:r>
            <w:r w:rsidR="009F076D">
              <w:t>, полученный после регистрации сервиса в СМЭВ</w:t>
            </w:r>
          </w:p>
        </w:tc>
      </w:tr>
    </w:tbl>
    <w:p w:rsidR="00E05C50" w:rsidRDefault="00E05C50" w:rsidP="009F076D">
      <w:pPr>
        <w:jc w:val="left"/>
      </w:pPr>
    </w:p>
    <w:sectPr w:rsidR="00E05C50" w:rsidSect="00191A37">
      <w:footerReference w:type="default" r:id="rId83"/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80F1B" w:rsidRDefault="00580F1B" w:rsidP="006B2863">
      <w:pPr>
        <w:spacing w:line="240" w:lineRule="auto"/>
      </w:pPr>
      <w:r>
        <w:separator/>
      </w:r>
    </w:p>
  </w:endnote>
  <w:endnote w:type="continuationSeparator" w:id="0">
    <w:p w:rsidR="00580F1B" w:rsidRDefault="00580F1B" w:rsidP="006B2863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Полужирный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7934378"/>
      <w:docPartObj>
        <w:docPartGallery w:val="Page Numbers (Bottom of Page)"/>
        <w:docPartUnique/>
      </w:docPartObj>
    </w:sdtPr>
    <w:sdtContent>
      <w:p w:rsidR="002553F1" w:rsidRDefault="004B4BAF">
        <w:pPr>
          <w:pStyle w:val="afe"/>
          <w:jc w:val="center"/>
        </w:pPr>
        <w:fldSimple w:instr=" PAGE   \* MERGEFORMAT ">
          <w:r w:rsidR="006C1EBA">
            <w:rPr>
              <w:noProof/>
            </w:rPr>
            <w:t>60</w:t>
          </w:r>
        </w:fldSimple>
      </w:p>
    </w:sdtContent>
  </w:sdt>
  <w:p w:rsidR="002553F1" w:rsidRDefault="002553F1">
    <w:pPr>
      <w:pStyle w:val="af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80F1B" w:rsidRDefault="00580F1B" w:rsidP="006B2863">
      <w:pPr>
        <w:spacing w:line="240" w:lineRule="auto"/>
      </w:pPr>
      <w:r>
        <w:separator/>
      </w:r>
    </w:p>
  </w:footnote>
  <w:footnote w:type="continuationSeparator" w:id="0">
    <w:p w:rsidR="00580F1B" w:rsidRDefault="00580F1B" w:rsidP="006B2863">
      <w:pPr>
        <w:spacing w:line="240" w:lineRule="auto"/>
      </w:pPr>
      <w:r>
        <w:continuationSeparator/>
      </w:r>
    </w:p>
  </w:footnote>
  <w:footnote w:id="1">
    <w:p w:rsidR="002553F1" w:rsidRDefault="002553F1">
      <w:pPr>
        <w:pStyle w:val="af4"/>
      </w:pPr>
      <w:r>
        <w:rPr>
          <w:rStyle w:val="af6"/>
        </w:rPr>
        <w:footnoteRef/>
      </w:r>
      <w:r>
        <w:t xml:space="preserve"> Для регистрации в ЕСИА воспользуйтесь Инструкцией по регистрации Участников информационного взаимодействия в ЕСИА, размещенной на Технологическом портале</w:t>
      </w:r>
    </w:p>
  </w:footnote>
  <w:footnote w:id="2">
    <w:p w:rsidR="002553F1" w:rsidRPr="006B2863" w:rsidRDefault="002553F1" w:rsidP="00666B98">
      <w:pPr>
        <w:pStyle w:val="a8"/>
      </w:pPr>
      <w:r>
        <w:rPr>
          <w:rStyle w:val="af6"/>
        </w:rPr>
        <w:footnoteRef/>
      </w:r>
      <w:r>
        <w:t xml:space="preserve"> Процесс получения прав доступа к функционалу подачи заявок описан в Регламенте взаимодействия Участников информационного взаимодействия.</w:t>
      </w:r>
    </w:p>
    <w:p w:rsidR="002553F1" w:rsidRDefault="002553F1" w:rsidP="00666B98">
      <w:pPr>
        <w:pStyle w:val="af4"/>
      </w:pP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82CAEF96"/>
    <w:lvl w:ilvl="0">
      <w:start w:val="1"/>
      <w:numFmt w:val="bullet"/>
      <w:pStyle w:val="2"/>
      <w:lvlText w:val=""/>
      <w:lvlJc w:val="left"/>
      <w:pPr>
        <w:tabs>
          <w:tab w:val="num" w:pos="360"/>
        </w:tabs>
        <w:ind w:left="1021" w:hanging="170"/>
      </w:pPr>
      <w:rPr>
        <w:rFonts w:ascii="Symbol" w:hAnsi="Symbol" w:hint="default"/>
      </w:rPr>
    </w:lvl>
  </w:abstractNum>
  <w:abstractNum w:abstractNumId="1">
    <w:nsid w:val="0B50280D"/>
    <w:multiLevelType w:val="hybridMultilevel"/>
    <w:tmpl w:val="015CA37E"/>
    <w:lvl w:ilvl="0" w:tplc="C86EA1F0">
      <w:start w:val="1"/>
      <w:numFmt w:val="bullet"/>
      <w:pStyle w:val="1"/>
      <w:lvlText w:val=""/>
      <w:lvlJc w:val="left"/>
      <w:pPr>
        <w:ind w:left="199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71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3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5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7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1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3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50" w:hanging="360"/>
      </w:pPr>
      <w:rPr>
        <w:rFonts w:ascii="Wingdings" w:hAnsi="Wingdings" w:hint="default"/>
      </w:rPr>
    </w:lvl>
  </w:abstractNum>
  <w:abstractNum w:abstractNumId="2">
    <w:nsid w:val="144832E8"/>
    <w:multiLevelType w:val="hybridMultilevel"/>
    <w:tmpl w:val="3E444B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BF5ECF"/>
    <w:multiLevelType w:val="hybridMultilevel"/>
    <w:tmpl w:val="D2D0ED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7D6A29"/>
    <w:multiLevelType w:val="hybridMultilevel"/>
    <w:tmpl w:val="548258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025835"/>
    <w:multiLevelType w:val="hybridMultilevel"/>
    <w:tmpl w:val="548258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EF51B0"/>
    <w:multiLevelType w:val="hybridMultilevel"/>
    <w:tmpl w:val="29D08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E6518E"/>
    <w:multiLevelType w:val="hybridMultilevel"/>
    <w:tmpl w:val="12B276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8E57ADF"/>
    <w:multiLevelType w:val="hybridMultilevel"/>
    <w:tmpl w:val="1A5CA5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E67EEF"/>
    <w:multiLevelType w:val="hybridMultilevel"/>
    <w:tmpl w:val="C422C4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9C1F8D"/>
    <w:multiLevelType w:val="hybridMultilevel"/>
    <w:tmpl w:val="345C17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2D923C2"/>
    <w:multiLevelType w:val="hybridMultilevel"/>
    <w:tmpl w:val="2A04519C"/>
    <w:lvl w:ilvl="0" w:tplc="0419000F">
      <w:start w:val="1"/>
      <w:numFmt w:val="decimal"/>
      <w:lvlText w:val="%1."/>
      <w:lvlJc w:val="left"/>
      <w:pPr>
        <w:ind w:left="782" w:hanging="360"/>
      </w:pPr>
    </w:lvl>
    <w:lvl w:ilvl="1" w:tplc="04190019">
      <w:start w:val="1"/>
      <w:numFmt w:val="lowerLetter"/>
      <w:lvlText w:val="%2."/>
      <w:lvlJc w:val="left"/>
      <w:pPr>
        <w:ind w:left="1502" w:hanging="360"/>
      </w:pPr>
    </w:lvl>
    <w:lvl w:ilvl="2" w:tplc="0419001B" w:tentative="1">
      <w:start w:val="1"/>
      <w:numFmt w:val="lowerRoman"/>
      <w:lvlText w:val="%3."/>
      <w:lvlJc w:val="right"/>
      <w:pPr>
        <w:ind w:left="2222" w:hanging="180"/>
      </w:pPr>
    </w:lvl>
    <w:lvl w:ilvl="3" w:tplc="0419000F" w:tentative="1">
      <w:start w:val="1"/>
      <w:numFmt w:val="decimal"/>
      <w:lvlText w:val="%4."/>
      <w:lvlJc w:val="left"/>
      <w:pPr>
        <w:ind w:left="2942" w:hanging="360"/>
      </w:pPr>
    </w:lvl>
    <w:lvl w:ilvl="4" w:tplc="04190019" w:tentative="1">
      <w:start w:val="1"/>
      <w:numFmt w:val="lowerLetter"/>
      <w:lvlText w:val="%5."/>
      <w:lvlJc w:val="left"/>
      <w:pPr>
        <w:ind w:left="3662" w:hanging="360"/>
      </w:pPr>
    </w:lvl>
    <w:lvl w:ilvl="5" w:tplc="0419001B" w:tentative="1">
      <w:start w:val="1"/>
      <w:numFmt w:val="lowerRoman"/>
      <w:lvlText w:val="%6."/>
      <w:lvlJc w:val="right"/>
      <w:pPr>
        <w:ind w:left="4382" w:hanging="180"/>
      </w:pPr>
    </w:lvl>
    <w:lvl w:ilvl="6" w:tplc="0419000F" w:tentative="1">
      <w:start w:val="1"/>
      <w:numFmt w:val="decimal"/>
      <w:lvlText w:val="%7."/>
      <w:lvlJc w:val="left"/>
      <w:pPr>
        <w:ind w:left="5102" w:hanging="360"/>
      </w:pPr>
    </w:lvl>
    <w:lvl w:ilvl="7" w:tplc="04190019" w:tentative="1">
      <w:start w:val="1"/>
      <w:numFmt w:val="lowerLetter"/>
      <w:lvlText w:val="%8."/>
      <w:lvlJc w:val="left"/>
      <w:pPr>
        <w:ind w:left="5822" w:hanging="360"/>
      </w:pPr>
    </w:lvl>
    <w:lvl w:ilvl="8" w:tplc="0419001B" w:tentative="1">
      <w:start w:val="1"/>
      <w:numFmt w:val="lowerRoman"/>
      <w:lvlText w:val="%9."/>
      <w:lvlJc w:val="right"/>
      <w:pPr>
        <w:ind w:left="6542" w:hanging="180"/>
      </w:pPr>
    </w:lvl>
  </w:abstractNum>
  <w:abstractNum w:abstractNumId="12">
    <w:nsid w:val="54452A4D"/>
    <w:multiLevelType w:val="hybridMultilevel"/>
    <w:tmpl w:val="1196FC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0D4115"/>
    <w:multiLevelType w:val="multilevel"/>
    <w:tmpl w:val="7BF274FE"/>
    <w:lvl w:ilvl="0">
      <w:start w:val="1"/>
      <w:numFmt w:val="decimal"/>
      <w:pStyle w:val="10"/>
      <w:lvlText w:val="%1."/>
      <w:lvlJc w:val="left"/>
      <w:pPr>
        <w:tabs>
          <w:tab w:val="num" w:pos="-1061"/>
        </w:tabs>
        <w:ind w:left="56" w:hanging="56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tabs>
          <w:tab w:val="num" w:pos="284"/>
        </w:tabs>
        <w:ind w:left="453" w:hanging="16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-624"/>
        </w:tabs>
        <w:ind w:left="454" w:firstLine="113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10"/>
        </w:tabs>
        <w:ind w:left="31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814"/>
        </w:tabs>
        <w:ind w:left="81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318"/>
        </w:tabs>
        <w:ind w:left="131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22"/>
        </w:tabs>
        <w:ind w:left="182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326"/>
        </w:tabs>
        <w:ind w:left="232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902"/>
        </w:tabs>
        <w:ind w:left="2902" w:hanging="1440"/>
      </w:pPr>
      <w:rPr>
        <w:rFonts w:hint="default"/>
      </w:rPr>
    </w:lvl>
  </w:abstractNum>
  <w:abstractNum w:abstractNumId="14">
    <w:nsid w:val="5A9556CB"/>
    <w:multiLevelType w:val="multilevel"/>
    <w:tmpl w:val="EC90078E"/>
    <w:lvl w:ilvl="0">
      <w:start w:val="1"/>
      <w:numFmt w:val="decimal"/>
      <w:pStyle w:val="11"/>
      <w:lvlText w:val="%1"/>
      <w:lvlJc w:val="left"/>
      <w:pPr>
        <w:tabs>
          <w:tab w:val="num" w:pos="0"/>
        </w:tabs>
        <w:ind w:left="0" w:firstLine="0"/>
      </w:pPr>
      <w:rPr>
        <w:rFonts w:hint="default"/>
        <w:b/>
        <w:i w:val="0"/>
        <w:color w:val="auto"/>
      </w:rPr>
    </w:lvl>
    <w:lvl w:ilvl="1">
      <w:start w:val="1"/>
      <w:numFmt w:val="decimal"/>
      <w:pStyle w:val="21"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u w:val="none"/>
        <w:vertAlign w:val="baseline"/>
        <w:em w:val="none"/>
      </w:rPr>
    </w:lvl>
    <w:lvl w:ilvl="2">
      <w:start w:val="1"/>
      <w:numFmt w:val="decimal"/>
      <w:pStyle w:val="3"/>
      <w:suff w:val="space"/>
      <w:lvlText w:val="%1.%2.%3"/>
      <w:lvlJc w:val="left"/>
      <w:pPr>
        <w:ind w:left="-2836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-3120"/>
        </w:tabs>
        <w:ind w:left="-312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600"/>
        </w:tabs>
        <w:ind w:left="-88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240"/>
        </w:tabs>
        <w:ind w:left="-38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80"/>
        </w:tabs>
        <w:ind w:left="1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840"/>
        </w:tabs>
        <w:ind w:left="6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60"/>
        </w:tabs>
        <w:ind w:left="1200" w:hanging="1440"/>
      </w:pPr>
      <w:rPr>
        <w:rFonts w:hint="default"/>
      </w:rPr>
    </w:lvl>
  </w:abstractNum>
  <w:abstractNum w:abstractNumId="15">
    <w:nsid w:val="5AEF47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0624BB5"/>
    <w:multiLevelType w:val="hybridMultilevel"/>
    <w:tmpl w:val="64023D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6727E12"/>
    <w:multiLevelType w:val="hybridMultilevel"/>
    <w:tmpl w:val="8898BE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4D6C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E78342D"/>
    <w:multiLevelType w:val="hybridMultilevel"/>
    <w:tmpl w:val="DC1835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13717E8"/>
    <w:multiLevelType w:val="hybridMultilevel"/>
    <w:tmpl w:val="12B276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5029DE"/>
    <w:multiLevelType w:val="hybridMultilevel"/>
    <w:tmpl w:val="A8F42E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0"/>
  </w:num>
  <w:num w:numId="3">
    <w:abstractNumId w:val="13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3"/>
  </w:num>
  <w:num w:numId="12">
    <w:abstractNumId w:val="6"/>
  </w:num>
  <w:num w:numId="13">
    <w:abstractNumId w:val="5"/>
  </w:num>
  <w:num w:numId="14">
    <w:abstractNumId w:val="11"/>
  </w:num>
  <w:num w:numId="15">
    <w:abstractNumId w:val="10"/>
  </w:num>
  <w:num w:numId="16">
    <w:abstractNumId w:val="16"/>
  </w:num>
  <w:num w:numId="17">
    <w:abstractNumId w:val="9"/>
  </w:num>
  <w:num w:numId="18">
    <w:abstractNumId w:val="17"/>
  </w:num>
  <w:num w:numId="19">
    <w:abstractNumId w:val="2"/>
  </w:num>
  <w:num w:numId="20">
    <w:abstractNumId w:val="8"/>
  </w:num>
  <w:num w:numId="2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8"/>
  </w:num>
  <w:num w:numId="23">
    <w:abstractNumId w:val="15"/>
  </w:num>
  <w:num w:numId="24">
    <w:abstractNumId w:val="4"/>
  </w:num>
  <w:num w:numId="25">
    <w:abstractNumId w:val="12"/>
  </w:num>
  <w:num w:numId="26">
    <w:abstractNumId w:val="20"/>
  </w:num>
  <w:num w:numId="27">
    <w:abstractNumId w:val="14"/>
  </w:num>
  <w:num w:numId="28">
    <w:abstractNumId w:val="14"/>
  </w:num>
  <w:num w:numId="29">
    <w:abstractNumId w:val="13"/>
  </w:num>
  <w:num w:numId="30">
    <w:abstractNumId w:val="14"/>
  </w:num>
  <w:num w:numId="31">
    <w:abstractNumId w:val="14"/>
  </w:num>
  <w:num w:numId="32">
    <w:abstractNumId w:val="14"/>
  </w:num>
  <w:num w:numId="33">
    <w:abstractNumId w:val="14"/>
  </w:num>
  <w:num w:numId="34">
    <w:abstractNumId w:val="1"/>
  </w:num>
  <w:num w:numId="35">
    <w:abstractNumId w:val="21"/>
  </w:num>
  <w:num w:numId="36">
    <w:abstractNumId w:val="14"/>
  </w:num>
  <w:num w:numId="37">
    <w:abstractNumId w:val="14"/>
  </w:num>
  <w:num w:numId="38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proofState w:spelling="clean" w:grammar="clean"/>
  <w:trackRevisions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91A37"/>
    <w:rsid w:val="00016336"/>
    <w:rsid w:val="00016783"/>
    <w:rsid w:val="000360A9"/>
    <w:rsid w:val="000637AF"/>
    <w:rsid w:val="00064869"/>
    <w:rsid w:val="00080087"/>
    <w:rsid w:val="000F15DF"/>
    <w:rsid w:val="00137AB6"/>
    <w:rsid w:val="00155A7C"/>
    <w:rsid w:val="00184045"/>
    <w:rsid w:val="00191A37"/>
    <w:rsid w:val="00196E98"/>
    <w:rsid w:val="001A20DB"/>
    <w:rsid w:val="001E1D1E"/>
    <w:rsid w:val="00255300"/>
    <w:rsid w:val="002553F1"/>
    <w:rsid w:val="002B66A5"/>
    <w:rsid w:val="002C23A2"/>
    <w:rsid w:val="002E212B"/>
    <w:rsid w:val="00303360"/>
    <w:rsid w:val="00362D6C"/>
    <w:rsid w:val="003C598B"/>
    <w:rsid w:val="003E0E1E"/>
    <w:rsid w:val="00466394"/>
    <w:rsid w:val="004B3838"/>
    <w:rsid w:val="004B3AE4"/>
    <w:rsid w:val="004B4BAF"/>
    <w:rsid w:val="004E3870"/>
    <w:rsid w:val="00517088"/>
    <w:rsid w:val="00530578"/>
    <w:rsid w:val="00530F1A"/>
    <w:rsid w:val="0053609A"/>
    <w:rsid w:val="00562385"/>
    <w:rsid w:val="00580F1B"/>
    <w:rsid w:val="005862BD"/>
    <w:rsid w:val="005C49BE"/>
    <w:rsid w:val="006021DE"/>
    <w:rsid w:val="00646744"/>
    <w:rsid w:val="00666B98"/>
    <w:rsid w:val="00684DAE"/>
    <w:rsid w:val="006B2863"/>
    <w:rsid w:val="006C1EBA"/>
    <w:rsid w:val="006D6428"/>
    <w:rsid w:val="00704AD1"/>
    <w:rsid w:val="00741BB5"/>
    <w:rsid w:val="00753FF8"/>
    <w:rsid w:val="007C34C2"/>
    <w:rsid w:val="007D3343"/>
    <w:rsid w:val="00807963"/>
    <w:rsid w:val="00871455"/>
    <w:rsid w:val="008D046B"/>
    <w:rsid w:val="008E2300"/>
    <w:rsid w:val="008E3D43"/>
    <w:rsid w:val="00904E96"/>
    <w:rsid w:val="00947C0D"/>
    <w:rsid w:val="00951434"/>
    <w:rsid w:val="00973A7C"/>
    <w:rsid w:val="009A2D68"/>
    <w:rsid w:val="009B4462"/>
    <w:rsid w:val="009F076D"/>
    <w:rsid w:val="00A03A02"/>
    <w:rsid w:val="00A1237F"/>
    <w:rsid w:val="00A226C2"/>
    <w:rsid w:val="00A40386"/>
    <w:rsid w:val="00A507A1"/>
    <w:rsid w:val="00A67BEB"/>
    <w:rsid w:val="00AE01D1"/>
    <w:rsid w:val="00AE4AD8"/>
    <w:rsid w:val="00AF7BB7"/>
    <w:rsid w:val="00B756D8"/>
    <w:rsid w:val="00B80389"/>
    <w:rsid w:val="00B96CA5"/>
    <w:rsid w:val="00BD525D"/>
    <w:rsid w:val="00BD731A"/>
    <w:rsid w:val="00BF6FB0"/>
    <w:rsid w:val="00C0475B"/>
    <w:rsid w:val="00C72066"/>
    <w:rsid w:val="00C941DB"/>
    <w:rsid w:val="00CC13E3"/>
    <w:rsid w:val="00D015CD"/>
    <w:rsid w:val="00D14016"/>
    <w:rsid w:val="00D53CB6"/>
    <w:rsid w:val="00D67901"/>
    <w:rsid w:val="00D9678E"/>
    <w:rsid w:val="00DC6EF3"/>
    <w:rsid w:val="00DD4618"/>
    <w:rsid w:val="00DD696F"/>
    <w:rsid w:val="00DE713A"/>
    <w:rsid w:val="00E05C50"/>
    <w:rsid w:val="00E10C49"/>
    <w:rsid w:val="00E115BA"/>
    <w:rsid w:val="00E4486E"/>
    <w:rsid w:val="00E55A73"/>
    <w:rsid w:val="00E918F1"/>
    <w:rsid w:val="00EA6045"/>
    <w:rsid w:val="00EC71BA"/>
    <w:rsid w:val="00EE5E89"/>
    <w:rsid w:val="00F71C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A37"/>
    <w:pPr>
      <w:widowControl w:val="0"/>
      <w:autoSpaceDN w:val="0"/>
      <w:adjustRightInd w:val="0"/>
      <w:spacing w:after="0" w:line="360" w:lineRule="atLeast"/>
      <w:jc w:val="both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heading 1"/>
    <w:basedOn w:val="a"/>
    <w:next w:val="a"/>
    <w:link w:val="13"/>
    <w:uiPriority w:val="9"/>
    <w:qFormat/>
    <w:rsid w:val="00191A3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aliases w:val="Раздел"/>
    <w:basedOn w:val="a"/>
    <w:next w:val="a"/>
    <w:link w:val="22"/>
    <w:qFormat/>
    <w:rsid w:val="00191A37"/>
    <w:pPr>
      <w:keepNext/>
      <w:numPr>
        <w:ilvl w:val="1"/>
        <w:numId w:val="1"/>
      </w:numPr>
      <w:spacing w:before="160" w:after="160"/>
      <w:outlineLvl w:val="1"/>
    </w:pPr>
    <w:rPr>
      <w:rFonts w:cs="Arial"/>
      <w:b/>
      <w:bCs/>
      <w:iCs/>
      <w:sz w:val="32"/>
      <w:szCs w:val="28"/>
    </w:rPr>
  </w:style>
  <w:style w:type="paragraph" w:styleId="3">
    <w:name w:val="heading 3"/>
    <w:aliases w:val="H3,Подраздел,3,h3,heading 3,Пункт,1.Заголовок 3,Level 2,(пункт)"/>
    <w:basedOn w:val="a"/>
    <w:next w:val="a"/>
    <w:link w:val="30"/>
    <w:qFormat/>
    <w:rsid w:val="00191A37"/>
    <w:pPr>
      <w:keepNext/>
      <w:numPr>
        <w:ilvl w:val="2"/>
        <w:numId w:val="1"/>
      </w:numPr>
      <w:spacing w:before="120" w:after="120"/>
      <w:outlineLvl w:val="2"/>
    </w:pPr>
    <w:rPr>
      <w:rFonts w:cs="Arial"/>
      <w:b/>
      <w:bCs/>
      <w:sz w:val="28"/>
      <w:szCs w:val="26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191A3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2">
    <w:name w:val="Заголовок 2 Знак"/>
    <w:aliases w:val="Раздел Знак"/>
    <w:basedOn w:val="a0"/>
    <w:link w:val="21"/>
    <w:rsid w:val="00191A37"/>
    <w:rPr>
      <w:rFonts w:ascii="Times New Roman" w:eastAsia="Times New Roman" w:hAnsi="Times New Roman" w:cs="Arial"/>
      <w:b/>
      <w:bCs/>
      <w:iCs/>
      <w:sz w:val="32"/>
      <w:szCs w:val="28"/>
      <w:lang w:eastAsia="ru-RU"/>
    </w:rPr>
  </w:style>
  <w:style w:type="character" w:customStyle="1" w:styleId="30">
    <w:name w:val="Заголовок 3 Знак"/>
    <w:aliases w:val="H3 Знак,Подраздел Знак,3 Знак,h3 Знак,heading 3 Знак,Пункт Знак,1.Заголовок 3 Знак,Level 2 Знак,(пункт) Знак"/>
    <w:basedOn w:val="a0"/>
    <w:link w:val="3"/>
    <w:rsid w:val="00191A37"/>
    <w:rPr>
      <w:rFonts w:ascii="Times New Roman" w:eastAsia="Times New Roman" w:hAnsi="Times New Roman" w:cs="Arial"/>
      <w:b/>
      <w:bCs/>
      <w:sz w:val="28"/>
      <w:szCs w:val="26"/>
      <w:lang w:eastAsia="ru-RU"/>
    </w:rPr>
  </w:style>
  <w:style w:type="paragraph" w:customStyle="1" w:styleId="11">
    <w:name w:val="_Заголовок 1"/>
    <w:basedOn w:val="12"/>
    <w:next w:val="a3"/>
    <w:qFormat/>
    <w:rsid w:val="00191A37"/>
    <w:pPr>
      <w:pageBreakBefore/>
      <w:widowControl/>
      <w:numPr>
        <w:numId w:val="1"/>
      </w:numPr>
      <w:autoSpaceDN/>
      <w:adjustRightInd/>
      <w:spacing w:before="200" w:after="200" w:line="240" w:lineRule="auto"/>
      <w:jc w:val="left"/>
      <w:textAlignment w:val="auto"/>
    </w:pPr>
    <w:rPr>
      <w:rFonts w:ascii="Times New Roman Полужирный" w:eastAsia="Times New Roman" w:hAnsi="Times New Roman Полужирный" w:cs="Arial"/>
      <w:caps/>
      <w:color w:val="auto"/>
      <w:kern w:val="32"/>
      <w:sz w:val="36"/>
      <w:szCs w:val="32"/>
    </w:rPr>
  </w:style>
  <w:style w:type="paragraph" w:styleId="a4">
    <w:name w:val="caption"/>
    <w:basedOn w:val="a"/>
    <w:next w:val="a"/>
    <w:uiPriority w:val="35"/>
    <w:qFormat/>
    <w:rsid w:val="00191A37"/>
    <w:pPr>
      <w:spacing w:before="60" w:after="120"/>
      <w:jc w:val="center"/>
    </w:pPr>
    <w:rPr>
      <w:bCs/>
      <w:sz w:val="22"/>
      <w:szCs w:val="20"/>
    </w:rPr>
  </w:style>
  <w:style w:type="paragraph" w:customStyle="1" w:styleId="a5">
    <w:name w:val="_Назв_рисунка"/>
    <w:basedOn w:val="a"/>
    <w:next w:val="a"/>
    <w:link w:val="a6"/>
    <w:rsid w:val="00191A37"/>
    <w:pPr>
      <w:spacing w:before="60" w:after="120"/>
      <w:jc w:val="center"/>
    </w:pPr>
    <w:rPr>
      <w:bCs/>
      <w:sz w:val="22"/>
      <w:szCs w:val="22"/>
    </w:rPr>
  </w:style>
  <w:style w:type="character" w:customStyle="1" w:styleId="a6">
    <w:name w:val="_Назв_рисунка Знак Знак"/>
    <w:basedOn w:val="a0"/>
    <w:link w:val="a5"/>
    <w:rsid w:val="00191A37"/>
    <w:rPr>
      <w:rFonts w:ascii="Times New Roman" w:eastAsia="Times New Roman" w:hAnsi="Times New Roman" w:cs="Times New Roman"/>
      <w:bCs/>
      <w:lang w:eastAsia="ru-RU"/>
    </w:rPr>
  </w:style>
  <w:style w:type="paragraph" w:customStyle="1" w:styleId="a7">
    <w:name w:val="_Основной перед списком"/>
    <w:basedOn w:val="a8"/>
    <w:next w:val="1"/>
    <w:link w:val="a9"/>
    <w:qFormat/>
    <w:rsid w:val="00191A37"/>
    <w:pPr>
      <w:keepNext/>
      <w:spacing w:before="60"/>
    </w:pPr>
  </w:style>
  <w:style w:type="paragraph" w:customStyle="1" w:styleId="31">
    <w:name w:val="_Заголовок 3"/>
    <w:basedOn w:val="3"/>
    <w:next w:val="a8"/>
    <w:link w:val="32"/>
    <w:qFormat/>
    <w:rsid w:val="00191A37"/>
  </w:style>
  <w:style w:type="paragraph" w:customStyle="1" w:styleId="a8">
    <w:name w:val="_Основной с красной строки"/>
    <w:basedOn w:val="a"/>
    <w:link w:val="aa"/>
    <w:qFormat/>
    <w:rsid w:val="00191A37"/>
    <w:pPr>
      <w:widowControl/>
      <w:autoSpaceDN/>
      <w:adjustRightInd/>
      <w:spacing w:line="360" w:lineRule="exact"/>
      <w:ind w:firstLine="709"/>
      <w:textAlignment w:val="auto"/>
    </w:pPr>
  </w:style>
  <w:style w:type="character" w:customStyle="1" w:styleId="32">
    <w:name w:val="_Заголовок 3 Знак"/>
    <w:basedOn w:val="30"/>
    <w:link w:val="31"/>
    <w:rsid w:val="00191A37"/>
    <w:rPr>
      <w:b/>
      <w:bCs/>
    </w:rPr>
  </w:style>
  <w:style w:type="paragraph" w:customStyle="1" w:styleId="10">
    <w:name w:val="_Нумерованный 1"/>
    <w:basedOn w:val="a"/>
    <w:link w:val="110"/>
    <w:qFormat/>
    <w:rsid w:val="00191A37"/>
    <w:pPr>
      <w:numPr>
        <w:numId w:val="3"/>
      </w:numPr>
    </w:pPr>
  </w:style>
  <w:style w:type="paragraph" w:customStyle="1" w:styleId="23">
    <w:name w:val="_Нумерованный 2"/>
    <w:basedOn w:val="10"/>
    <w:qFormat/>
    <w:rsid w:val="00191A37"/>
    <w:pPr>
      <w:numPr>
        <w:numId w:val="0"/>
      </w:numPr>
      <w:tabs>
        <w:tab w:val="num" w:pos="360"/>
      </w:tabs>
      <w:ind w:left="453" w:hanging="169"/>
    </w:pPr>
  </w:style>
  <w:style w:type="paragraph" w:customStyle="1" w:styleId="33">
    <w:name w:val="_Нумерованный 3"/>
    <w:basedOn w:val="23"/>
    <w:qFormat/>
    <w:rsid w:val="00191A37"/>
    <w:pPr>
      <w:numPr>
        <w:ilvl w:val="2"/>
      </w:numPr>
      <w:tabs>
        <w:tab w:val="num" w:pos="360"/>
      </w:tabs>
      <w:ind w:left="453" w:hanging="169"/>
    </w:pPr>
  </w:style>
  <w:style w:type="character" w:customStyle="1" w:styleId="110">
    <w:name w:val="_Нумерованный 1 Знак1"/>
    <w:basedOn w:val="a0"/>
    <w:link w:val="10"/>
    <w:rsid w:val="00191A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rsid w:val="00191A37"/>
    <w:rPr>
      <w:color w:val="0000FF"/>
      <w:u w:val="single"/>
    </w:rPr>
  </w:style>
  <w:style w:type="paragraph" w:customStyle="1" w:styleId="1">
    <w:name w:val="_Маркированный список уровня 1"/>
    <w:basedOn w:val="a"/>
    <w:link w:val="14"/>
    <w:autoRedefine/>
    <w:qFormat/>
    <w:rsid w:val="00191A37"/>
    <w:pPr>
      <w:numPr>
        <w:numId w:val="7"/>
      </w:numPr>
      <w:spacing w:after="60"/>
    </w:pPr>
  </w:style>
  <w:style w:type="paragraph" w:customStyle="1" w:styleId="2">
    <w:name w:val="_Маркированный список уровня 2"/>
    <w:basedOn w:val="1"/>
    <w:autoRedefine/>
    <w:qFormat/>
    <w:rsid w:val="00191A37"/>
    <w:pPr>
      <w:numPr>
        <w:numId w:val="2"/>
      </w:numPr>
      <w:tabs>
        <w:tab w:val="left" w:pos="2410"/>
      </w:tabs>
      <w:ind w:left="1843" w:hanging="312"/>
    </w:pPr>
    <w:rPr>
      <w:szCs w:val="26"/>
    </w:rPr>
  </w:style>
  <w:style w:type="character" w:customStyle="1" w:styleId="aa">
    <w:name w:val="_Основной с красной строки Знак"/>
    <w:basedOn w:val="a0"/>
    <w:link w:val="a8"/>
    <w:rsid w:val="00191A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_Основной перед списком Знак"/>
    <w:basedOn w:val="aa"/>
    <w:link w:val="a7"/>
    <w:rsid w:val="00191A37"/>
    <w:rPr>
      <w:rFonts w:ascii="Times New Roman" w:eastAsia="Times New Roman" w:hAnsi="Times New Roman" w:cs="Times New Roman"/>
      <w:lang w:eastAsia="ru-RU"/>
    </w:rPr>
  </w:style>
  <w:style w:type="paragraph" w:customStyle="1" w:styleId="a3">
    <w:name w:val="_Текст сноски"/>
    <w:basedOn w:val="a"/>
    <w:link w:val="ac"/>
    <w:qFormat/>
    <w:rsid w:val="00191A37"/>
    <w:pPr>
      <w:widowControl/>
      <w:suppressAutoHyphens/>
      <w:autoSpaceDN/>
      <w:adjustRightInd/>
      <w:spacing w:line="240" w:lineRule="auto"/>
      <w:jc w:val="left"/>
      <w:textAlignment w:val="auto"/>
    </w:pPr>
    <w:rPr>
      <w:bCs/>
      <w:sz w:val="16"/>
      <w:szCs w:val="20"/>
      <w:vertAlign w:val="superscript"/>
    </w:rPr>
  </w:style>
  <w:style w:type="character" w:customStyle="1" w:styleId="ac">
    <w:name w:val="_Текст сноски Знак"/>
    <w:basedOn w:val="a0"/>
    <w:link w:val="a3"/>
    <w:rsid w:val="00191A37"/>
    <w:rPr>
      <w:rFonts w:ascii="Times New Roman" w:eastAsia="Times New Roman" w:hAnsi="Times New Roman" w:cs="Times New Roman"/>
      <w:bCs/>
      <w:sz w:val="16"/>
      <w:szCs w:val="20"/>
      <w:vertAlign w:val="superscript"/>
      <w:lang w:eastAsia="ru-RU"/>
    </w:rPr>
  </w:style>
  <w:style w:type="paragraph" w:customStyle="1" w:styleId="4">
    <w:name w:val="_Заголовок 4"/>
    <w:basedOn w:val="40"/>
    <w:qFormat/>
    <w:rsid w:val="00191A37"/>
    <w:pPr>
      <w:keepLines w:val="0"/>
      <w:numPr>
        <w:ilvl w:val="3"/>
        <w:numId w:val="1"/>
      </w:numPr>
      <w:tabs>
        <w:tab w:val="left" w:pos="993"/>
      </w:tabs>
      <w:spacing w:before="80" w:after="80"/>
    </w:pPr>
    <w:rPr>
      <w:rFonts w:ascii="Times New Roman Полужирный" w:eastAsia="Times New Roman" w:hAnsi="Times New Roman Полужирный" w:cs="Times New Roman"/>
      <w:i w:val="0"/>
      <w:iCs w:val="0"/>
      <w:color w:val="auto"/>
      <w:szCs w:val="28"/>
    </w:rPr>
  </w:style>
  <w:style w:type="paragraph" w:customStyle="1" w:styleId="34">
    <w:name w:val="_Маркированный список уровня 3"/>
    <w:basedOn w:val="2"/>
    <w:link w:val="35"/>
    <w:qFormat/>
    <w:rsid w:val="00191A37"/>
    <w:pPr>
      <w:ind w:left="2200" w:hanging="357"/>
    </w:pPr>
  </w:style>
  <w:style w:type="character" w:customStyle="1" w:styleId="14">
    <w:name w:val="_Маркированный список уровня 1 Знак"/>
    <w:basedOn w:val="a0"/>
    <w:link w:val="1"/>
    <w:rsid w:val="00191A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5">
    <w:name w:val="_Маркированный список уровня 3 Знак"/>
    <w:basedOn w:val="a0"/>
    <w:link w:val="34"/>
    <w:rsid w:val="00191A37"/>
    <w:rPr>
      <w:rFonts w:ascii="Times New Roman" w:eastAsia="Times New Roman" w:hAnsi="Times New Roman" w:cs="Times New Roman"/>
      <w:sz w:val="24"/>
      <w:szCs w:val="26"/>
      <w:lang w:eastAsia="ru-RU"/>
    </w:rPr>
  </w:style>
  <w:style w:type="character" w:customStyle="1" w:styleId="13">
    <w:name w:val="Заголовок 1 Знак"/>
    <w:basedOn w:val="a0"/>
    <w:link w:val="12"/>
    <w:uiPriority w:val="9"/>
    <w:rsid w:val="00191A3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41">
    <w:name w:val="Заголовок 4 Знак"/>
    <w:basedOn w:val="a0"/>
    <w:link w:val="40"/>
    <w:uiPriority w:val="9"/>
    <w:semiHidden/>
    <w:rsid w:val="00191A37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191A3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191A37"/>
    <w:rPr>
      <w:rFonts w:ascii="Tahoma" w:eastAsia="Times New Roman" w:hAnsi="Tahoma" w:cs="Tahoma"/>
      <w:sz w:val="16"/>
      <w:szCs w:val="16"/>
      <w:lang w:eastAsia="ru-RU"/>
    </w:rPr>
  </w:style>
  <w:style w:type="paragraph" w:styleId="af">
    <w:name w:val="List Paragraph"/>
    <w:basedOn w:val="a"/>
    <w:uiPriority w:val="34"/>
    <w:qFormat/>
    <w:rsid w:val="00191A37"/>
    <w:pPr>
      <w:widowControl/>
      <w:autoSpaceDN/>
      <w:adjustRightInd/>
      <w:spacing w:after="200" w:line="276" w:lineRule="auto"/>
      <w:ind w:left="720"/>
      <w:contextualSpacing/>
      <w:jc w:val="left"/>
      <w:textAlignment w:val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f0">
    <w:name w:val="Table Grid"/>
    <w:basedOn w:val="a1"/>
    <w:uiPriority w:val="59"/>
    <w:rsid w:val="00191A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191A37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191A37"/>
    <w:pPr>
      <w:widowControl/>
      <w:autoSpaceDN/>
      <w:adjustRightInd/>
      <w:spacing w:after="200" w:line="240" w:lineRule="auto"/>
      <w:jc w:val="left"/>
      <w:textAlignment w:val="auto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191A37"/>
    <w:rPr>
      <w:sz w:val="20"/>
      <w:szCs w:val="20"/>
    </w:rPr>
  </w:style>
  <w:style w:type="paragraph" w:styleId="af4">
    <w:name w:val="footnote text"/>
    <w:basedOn w:val="a"/>
    <w:link w:val="af5"/>
    <w:uiPriority w:val="99"/>
    <w:semiHidden/>
    <w:unhideWhenUsed/>
    <w:rsid w:val="006B2863"/>
    <w:pPr>
      <w:spacing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6B286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6">
    <w:name w:val="footnote reference"/>
    <w:basedOn w:val="a0"/>
    <w:uiPriority w:val="99"/>
    <w:semiHidden/>
    <w:unhideWhenUsed/>
    <w:rsid w:val="006B2863"/>
    <w:rPr>
      <w:vertAlign w:val="superscript"/>
    </w:rPr>
  </w:style>
  <w:style w:type="paragraph" w:customStyle="1" w:styleId="af7">
    <w:name w:val="_Титул_Название документа"/>
    <w:basedOn w:val="a"/>
    <w:link w:val="af8"/>
    <w:rsid w:val="00530F1A"/>
    <w:pPr>
      <w:widowControl/>
      <w:autoSpaceDN/>
      <w:adjustRightInd/>
      <w:spacing w:before="1500" w:line="240" w:lineRule="auto"/>
      <w:ind w:left="851"/>
      <w:jc w:val="center"/>
      <w:textAlignment w:val="auto"/>
    </w:pPr>
    <w:rPr>
      <w:b/>
      <w:caps/>
    </w:rPr>
  </w:style>
  <w:style w:type="character" w:customStyle="1" w:styleId="af8">
    <w:name w:val="_Титул_Название документа Знак"/>
    <w:link w:val="af7"/>
    <w:locked/>
    <w:rsid w:val="00530F1A"/>
    <w:rPr>
      <w:rFonts w:ascii="Times New Roman" w:eastAsia="Times New Roman" w:hAnsi="Times New Roman" w:cs="Times New Roman"/>
      <w:b/>
      <w:caps/>
      <w:sz w:val="24"/>
      <w:szCs w:val="24"/>
      <w:lang w:eastAsia="ru-RU"/>
    </w:rPr>
  </w:style>
  <w:style w:type="paragraph" w:styleId="af9">
    <w:name w:val="TOC Heading"/>
    <w:basedOn w:val="12"/>
    <w:next w:val="a"/>
    <w:uiPriority w:val="39"/>
    <w:semiHidden/>
    <w:unhideWhenUsed/>
    <w:qFormat/>
    <w:rsid w:val="0053609A"/>
    <w:pPr>
      <w:widowControl/>
      <w:autoSpaceDN/>
      <w:adjustRightInd/>
      <w:spacing w:line="276" w:lineRule="auto"/>
      <w:jc w:val="left"/>
      <w:textAlignment w:val="auto"/>
      <w:outlineLvl w:val="9"/>
    </w:pPr>
    <w:rPr>
      <w:lang w:eastAsia="en-US"/>
    </w:rPr>
  </w:style>
  <w:style w:type="paragraph" w:styleId="36">
    <w:name w:val="toc 3"/>
    <w:basedOn w:val="a"/>
    <w:next w:val="a"/>
    <w:autoRedefine/>
    <w:uiPriority w:val="39"/>
    <w:unhideWhenUsed/>
    <w:rsid w:val="0053609A"/>
    <w:pPr>
      <w:spacing w:after="100"/>
      <w:ind w:left="480"/>
    </w:pPr>
  </w:style>
  <w:style w:type="paragraph" w:customStyle="1" w:styleId="20">
    <w:name w:val="_Заголовок 2"/>
    <w:basedOn w:val="21"/>
    <w:next w:val="a8"/>
    <w:qFormat/>
    <w:rsid w:val="0053609A"/>
    <w:pPr>
      <w:numPr>
        <w:numId w:val="3"/>
      </w:numPr>
    </w:pPr>
    <w:rPr>
      <w:sz w:val="28"/>
    </w:rPr>
  </w:style>
  <w:style w:type="character" w:customStyle="1" w:styleId="apple-converted-space">
    <w:name w:val="apple-converted-space"/>
    <w:rsid w:val="00EC71BA"/>
    <w:rPr>
      <w:rFonts w:cs="Times New Roman"/>
    </w:rPr>
  </w:style>
  <w:style w:type="paragraph" w:styleId="15">
    <w:name w:val="toc 1"/>
    <w:basedOn w:val="a"/>
    <w:next w:val="a"/>
    <w:autoRedefine/>
    <w:uiPriority w:val="39"/>
    <w:unhideWhenUsed/>
    <w:rsid w:val="00951434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951434"/>
    <w:pPr>
      <w:spacing w:after="100"/>
      <w:ind w:left="240"/>
    </w:pPr>
  </w:style>
  <w:style w:type="paragraph" w:styleId="afa">
    <w:name w:val="annotation subject"/>
    <w:basedOn w:val="af2"/>
    <w:next w:val="af2"/>
    <w:link w:val="afb"/>
    <w:uiPriority w:val="99"/>
    <w:semiHidden/>
    <w:unhideWhenUsed/>
    <w:rsid w:val="002E212B"/>
    <w:pPr>
      <w:widowControl w:val="0"/>
      <w:autoSpaceDN w:val="0"/>
      <w:adjustRightInd w:val="0"/>
      <w:spacing w:after="0"/>
      <w:jc w:val="both"/>
      <w:textAlignment w:val="baseline"/>
    </w:pPr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afb">
    <w:name w:val="Тема примечания Знак"/>
    <w:basedOn w:val="af3"/>
    <w:link w:val="afa"/>
    <w:uiPriority w:val="99"/>
    <w:semiHidden/>
    <w:rsid w:val="002E212B"/>
    <w:rPr>
      <w:rFonts w:ascii="Times New Roman" w:eastAsia="Times New Roman" w:hAnsi="Times New Roman" w:cs="Times New Roman"/>
      <w:b/>
      <w:bCs/>
      <w:lang w:eastAsia="ru-RU"/>
    </w:rPr>
  </w:style>
  <w:style w:type="paragraph" w:styleId="afc">
    <w:name w:val="header"/>
    <w:basedOn w:val="a"/>
    <w:link w:val="afd"/>
    <w:uiPriority w:val="99"/>
    <w:semiHidden/>
    <w:unhideWhenUsed/>
    <w:rsid w:val="00080087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0"/>
    <w:link w:val="afc"/>
    <w:uiPriority w:val="99"/>
    <w:semiHidden/>
    <w:rsid w:val="0008008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e">
    <w:name w:val="footer"/>
    <w:basedOn w:val="a"/>
    <w:link w:val="aff"/>
    <w:uiPriority w:val="99"/>
    <w:unhideWhenUsed/>
    <w:rsid w:val="00080087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0"/>
    <w:link w:val="afe"/>
    <w:uiPriority w:val="99"/>
    <w:rsid w:val="0008008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0">
    <w:name w:val="Revision"/>
    <w:hidden/>
    <w:uiPriority w:val="99"/>
    <w:semiHidden/>
    <w:rsid w:val="00196E9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07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://smev.gosuslugi.ru/portal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file:///\\vostok.nvg.ru\projects\M\Minkomsvyazi_EP_2009\&#1055;&#1088;&#1086;&#1077;&#1082;&#1090;&#1099;\&#1042;&#1077;&#1076;&#1086;&#1084;&#1089;&#1090;&#1074;&#1077;&#1085;&#1085;&#1072;&#1103;%20&#1080;&#1085;&#1092;&#1086;&#1088;&#1084;&#1072;&#1090;&#1080;&#1079;&#1072;&#1094;&#1080;&#1103;\&#1055;&#1088;&#1086;&#1077;&#1082;&#1090;&#1085;&#1099;&#1077;%20&#1084;&#1072;&#1090;&#1077;&#1088;&#1080;&#1072;&#1083;&#1099;\7.%20&#1058;&#1056;&#1055;%20&#1040;&#1048;&#1057;%20&#1048;&#1085;&#1092;&#1086;&#1088;&#1084;&#1072;&#1090;&#1080;&#1079;&#1072;&#1094;&#1080;&#1103;\&#1055;&#1086;&#1088;&#1090;&#1072;&#1083;\&#1056;&#1091;&#1082;&#1086;&#1074;&#1086;&#1076;&#1089;&#1090;&#1074;&#1086;_&#1087;&#1086;&#1083;&#1100;&#1079;&#1086;&#1074;&#1072;&#1090;&#1077;&#1083;&#1103;_&#1040;&#1048;&#1057;_&#1084;&#1072;&#1090;&#1077;&#1088;&#1080;&#1072;&#1083;\3\001.jpeg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smev.gosuslugi.ru/portal/api/event/rss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12EF645-06D9-44D6-9731-3A310BF12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60</Pages>
  <Words>4872</Words>
  <Characters>27777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susyshkin</dc:creator>
  <cp:lastModifiedBy>susyshkin</cp:lastModifiedBy>
  <cp:revision>5</cp:revision>
  <dcterms:created xsi:type="dcterms:W3CDTF">2012-07-02T07:56:00Z</dcterms:created>
  <dcterms:modified xsi:type="dcterms:W3CDTF">2012-07-16T06:56:00Z</dcterms:modified>
</cp:coreProperties>
</file>